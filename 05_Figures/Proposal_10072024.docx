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FEEECC8" w14:textId="05FED158" w:rsidR="00570674" w:rsidRPr="00A606AD" w:rsidRDefault="00570674" w:rsidP="00DC792F">
      <w:pPr>
        <w:spacing w:line="360" w:lineRule="auto"/>
        <w:rPr>
          <w:rFonts w:ascii="Arial" w:hAnsi="Arial" w:cs="Arial"/>
          <w:b/>
          <w:bCs/>
        </w:rPr>
      </w:pPr>
      <w:r w:rsidRPr="00A606AD">
        <w:rPr>
          <w:rFonts w:ascii="Arial" w:hAnsi="Arial" w:cs="Arial"/>
          <w:b/>
          <w:bCs/>
        </w:rPr>
        <w:t>PhD Title: Carbon Fluxes and Fates in Flatwood</w:t>
      </w:r>
      <w:r w:rsidR="00DE03CA">
        <w:rPr>
          <w:rFonts w:ascii="Arial" w:hAnsi="Arial" w:cs="Arial"/>
          <w:b/>
          <w:bCs/>
        </w:rPr>
        <w:t xml:space="preserve"> Streams</w:t>
      </w:r>
      <w:r w:rsidRPr="00A606AD">
        <w:rPr>
          <w:rFonts w:ascii="Arial" w:hAnsi="Arial" w:cs="Arial"/>
          <w:b/>
          <w:bCs/>
        </w:rPr>
        <w:t xml:space="preserve"> of North Florida</w:t>
      </w:r>
    </w:p>
    <w:p w14:paraId="5BFE64C2" w14:textId="02E7EC05" w:rsidR="00570674" w:rsidRPr="00A606AD" w:rsidRDefault="00570674" w:rsidP="00DC792F">
      <w:pPr>
        <w:spacing w:line="360" w:lineRule="auto"/>
        <w:ind w:firstLine="427"/>
        <w:rPr>
          <w:rFonts w:ascii="Arial" w:hAnsi="Arial" w:cs="Arial"/>
        </w:rPr>
      </w:pPr>
      <w:r w:rsidRPr="00A606AD">
        <w:rPr>
          <w:rFonts w:ascii="Arial" w:hAnsi="Arial" w:cs="Arial"/>
        </w:rPr>
        <w:t>Inland waters—streams, rivers, lakes, ponds, and wetlan</w:t>
      </w:r>
      <w:r w:rsidR="00646F5D">
        <w:rPr>
          <w:rFonts w:ascii="Arial" w:hAnsi="Arial" w:cs="Arial"/>
        </w:rPr>
        <w:t>d</w:t>
      </w:r>
      <w:r w:rsidRPr="00A606AD">
        <w:rPr>
          <w:rFonts w:ascii="Arial" w:hAnsi="Arial" w:cs="Arial"/>
        </w:rPr>
        <w:t>s—are crucial to global carbon cycling</w:t>
      </w:r>
      <w:r w:rsidR="007D6B96" w:rsidRPr="00A606AD">
        <w:rPr>
          <w:rFonts w:ascii="Arial" w:hAnsi="Arial" w:cs="Arial"/>
        </w:rPr>
        <w:t xml:space="preserve">, and </w:t>
      </w:r>
      <w:r w:rsidRPr="00A606AD">
        <w:rPr>
          <w:rFonts w:ascii="Arial" w:hAnsi="Arial" w:cs="Arial"/>
        </w:rPr>
        <w:t>ser</w:t>
      </w:r>
      <w:r w:rsidR="007D6B96" w:rsidRPr="00A606AD">
        <w:rPr>
          <w:rFonts w:ascii="Arial" w:hAnsi="Arial" w:cs="Arial"/>
        </w:rPr>
        <w:t>ve</w:t>
      </w:r>
      <w:r w:rsidRPr="00A606AD">
        <w:rPr>
          <w:rFonts w:ascii="Arial" w:hAnsi="Arial" w:cs="Arial"/>
        </w:rPr>
        <w:t xml:space="preserve"> as the drainage network for the terrestrial biosphere </w:t>
      </w:r>
      <w:sdt>
        <w:sdtPr>
          <w:rPr>
            <w:rFonts w:ascii="Arial" w:hAnsi="Arial" w:cs="Arial"/>
            <w:color w:val="000000"/>
          </w:rPr>
          <w:tag w:val="MENDELEY_CITATION_v3_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"/>
          <w:id w:val="-2021538615"/>
          <w:placeholder>
            <w:docPart w:val="D27C2E923F1F4AAFA586E13E39E8C052"/>
          </w:placeholder>
        </w:sdtPr>
        <w:sdtContent>
          <w:r w:rsidR="00C536FB" w:rsidRPr="00A606AD">
            <w:rPr>
              <w:rFonts w:ascii="Arial" w:hAnsi="Arial" w:cs="Arial"/>
              <w:color w:val="000000"/>
            </w:rPr>
            <w:t>(Cole et al., 2007; Regnier et al., 2013)</w:t>
          </w:r>
        </w:sdtContent>
      </w:sdt>
      <w:r w:rsidRPr="00A606AD">
        <w:rPr>
          <w:rFonts w:ascii="Arial" w:hAnsi="Arial" w:cs="Arial"/>
        </w:rPr>
        <w:t xml:space="preserve">. Despite covering only 1% of Earth’s surface </w:t>
      </w:r>
      <w:sdt>
        <w:sdtPr>
          <w:rPr>
            <w:rFonts w:ascii="Arial" w:hAnsi="Arial" w:cs="Arial"/>
            <w:color w:val="000000"/>
          </w:rPr>
          <w:tag w:val="MENDELEY_CITATION_v3_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"/>
          <w:id w:val="-989554839"/>
          <w:placeholder>
            <w:docPart w:val="D27C2E923F1F4AAFA586E13E39E8C052"/>
          </w:placeholder>
        </w:sdtPr>
        <w:sdtContent>
          <w:r w:rsidR="00C536FB" w:rsidRPr="00A606AD">
            <w:rPr>
              <w:rFonts w:ascii="Arial" w:hAnsi="Arial" w:cs="Arial"/>
              <w:color w:val="000000"/>
            </w:rPr>
            <w:t>(Battin et al., 2009)</w:t>
          </w:r>
        </w:sdtContent>
      </w:sdt>
      <w:r w:rsidRPr="00A606AD">
        <w:rPr>
          <w:rFonts w:ascii="Arial" w:hAnsi="Arial" w:cs="Arial"/>
        </w:rPr>
        <w:t xml:space="preserve">, </w:t>
      </w:r>
      <w:r w:rsidR="007D6B96" w:rsidRPr="00A606AD">
        <w:rPr>
          <w:rFonts w:ascii="Arial" w:hAnsi="Arial" w:cs="Arial"/>
        </w:rPr>
        <w:t>inland waters</w:t>
      </w:r>
      <w:r w:rsidRPr="00A606AD">
        <w:rPr>
          <w:rFonts w:ascii="Arial" w:hAnsi="Arial" w:cs="Arial"/>
        </w:rPr>
        <w:t xml:space="preserve"> play a disproportionately active role in the carbon cycle </w:t>
      </w:r>
      <w:sdt>
        <w:sdtPr>
          <w:rPr>
            <w:rFonts w:ascii="Arial" w:hAnsi="Arial" w:cs="Arial"/>
            <w:color w:val="000000"/>
          </w:rPr>
          <w:tag w:val="MENDELEY_CITATION_v3_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"/>
          <w:id w:val="568383023"/>
          <w:placeholder>
            <w:docPart w:val="D27C2E923F1F4AAFA586E13E39E8C052"/>
          </w:placeholder>
        </w:sdtPr>
        <w:sdtContent>
          <w:r w:rsidR="00C536FB" w:rsidRPr="00A606AD">
            <w:rPr>
              <w:rFonts w:ascii="Arial" w:hAnsi="Arial" w:cs="Arial"/>
              <w:color w:val="000000"/>
            </w:rPr>
            <w:t>(Battin et al., 2009; Cole et al., 2007)</w:t>
          </w:r>
        </w:sdtContent>
      </w:sdt>
      <w:r w:rsidRPr="00A606AD">
        <w:rPr>
          <w:rFonts w:ascii="Arial" w:hAnsi="Arial" w:cs="Arial"/>
        </w:rPr>
        <w:t xml:space="preserve">. Of the 3.4 Pg-C/year delivered to streams from the terrestrial landscape </w:t>
      </w:r>
      <w:sdt>
        <w:sdtPr>
          <w:rPr>
            <w:rFonts w:ascii="Arial" w:hAnsi="Arial" w:cs="Arial"/>
            <w:color w:val="000000"/>
          </w:rPr>
          <w:tag w:val="MENDELEY_CITATION_v3_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"/>
          <w:id w:val="-474763548"/>
          <w:placeholder>
            <w:docPart w:val="D27C2E923F1F4AAFA586E13E39E8C052"/>
          </w:placeholder>
        </w:sdtPr>
        <w:sdtContent>
          <w:r w:rsidR="00C536FB" w:rsidRPr="00A606AD">
            <w:rPr>
              <w:rFonts w:ascii="Arial" w:hAnsi="Arial" w:cs="Arial"/>
              <w:color w:val="000000"/>
            </w:rPr>
            <w:t>(Drake et al., 2018; Raymond et al., 2016)</w:t>
          </w:r>
        </w:sdtContent>
      </w:sdt>
      <w:r w:rsidRPr="00A606AD">
        <w:rPr>
          <w:rFonts w:ascii="Arial" w:hAnsi="Arial" w:cs="Arial"/>
        </w:rPr>
        <w:t xml:space="preserve">, only ~30% (0.95 Pg-C/year) returns to the oceans </w:t>
      </w:r>
      <w:sdt>
        <w:sdtPr>
          <w:rPr>
            <w:rFonts w:ascii="Arial" w:hAnsi="Arial" w:cs="Arial"/>
            <w:color w:val="000000"/>
          </w:rPr>
          <w:tag w:val="MENDELEY_CITATION_v3_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"/>
          <w:id w:val="1201753025"/>
          <w:placeholder>
            <w:docPart w:val="D27C2E923F1F4AAFA586E13E39E8C052"/>
          </w:placeholder>
        </w:sdtPr>
        <w:sdtContent>
          <w:r w:rsidR="00C536FB" w:rsidRPr="00A606AD">
            <w:rPr>
              <w:rFonts w:ascii="Arial" w:hAnsi="Arial" w:cs="Arial"/>
              <w:color w:val="000000"/>
            </w:rPr>
            <w:t>(</w:t>
          </w:r>
          <w:proofErr w:type="spellStart"/>
          <w:r w:rsidR="00C536FB" w:rsidRPr="00A606AD">
            <w:rPr>
              <w:rFonts w:ascii="Arial" w:hAnsi="Arial" w:cs="Arial"/>
              <w:color w:val="000000"/>
            </w:rPr>
            <w:t>Aufdenkampe</w:t>
          </w:r>
          <w:proofErr w:type="spellEnd"/>
          <w:r w:rsidR="00C536FB" w:rsidRPr="00A606AD">
            <w:rPr>
              <w:rFonts w:ascii="Arial" w:hAnsi="Arial" w:cs="Arial"/>
              <w:color w:val="000000"/>
            </w:rPr>
            <w:t xml:space="preserve"> et al., 2011; Kempe, 1982.; Regnier et al., 2022)</w:t>
          </w:r>
        </w:sdtContent>
      </w:sdt>
      <w:r w:rsidRPr="00A606AD">
        <w:rPr>
          <w:rFonts w:ascii="Arial" w:hAnsi="Arial" w:cs="Arial"/>
        </w:rPr>
        <w:t xml:space="preserve">. The other 80% is buried in sediment, mineralized, or degassed to the atmosphere </w:t>
      </w:r>
      <w:sdt>
        <w:sdtPr>
          <w:rPr>
            <w:rFonts w:ascii="Arial" w:hAnsi="Arial" w:cs="Arial"/>
            <w:color w:val="000000"/>
          </w:rPr>
          <w:tag w:val="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"/>
          <w:id w:val="-1980302258"/>
          <w:placeholder>
            <w:docPart w:val="D27C2E923F1F4AAFA586E13E39E8C052"/>
          </w:placeholder>
        </w:sdtPr>
        <w:sdtContent>
          <w:r w:rsidR="00C536FB" w:rsidRPr="00A606AD">
            <w:rPr>
              <w:rFonts w:ascii="Arial" w:hAnsi="Arial" w:cs="Arial"/>
              <w:color w:val="000000"/>
            </w:rPr>
            <w:t>(Battin et al., 2009; Drake et al., 2018; Marx et al., 2017; Regnier et al., 2022)</w:t>
          </w:r>
        </w:sdtContent>
      </w:sdt>
      <w:r w:rsidRPr="00A606AD">
        <w:rPr>
          <w:rFonts w:ascii="Arial" w:hAnsi="Arial" w:cs="Arial"/>
        </w:rPr>
        <w:t xml:space="preserve">. </w:t>
      </w:r>
      <w:r w:rsidRPr="00A606AD">
        <w:rPr>
          <w:rFonts w:ascii="Arial" w:eastAsia="Calibri" w:hAnsi="Arial" w:cs="Arial"/>
          <w:color w:val="000000" w:themeColor="text1"/>
        </w:rPr>
        <w:t xml:space="preserve">The global carbon cycle and the hydrologic cycle are intrinsically coupled </w:t>
      </w:r>
      <w:sdt>
        <w:sdtPr>
          <w:rPr>
            <w:rFonts w:ascii="Arial" w:eastAsia="Calibri" w:hAnsi="Arial" w:cs="Arial"/>
            <w:color w:val="000000"/>
          </w:rPr>
          <w:tag w:val="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"/>
          <w:id w:val="-81375944"/>
          <w:placeholder>
            <w:docPart w:val="D27C2E923F1F4AAFA586E13E39E8C052"/>
          </w:placeholder>
        </w:sdtPr>
        <w:sdtContent>
          <w:r w:rsidR="00C536FB" w:rsidRPr="00A606AD">
            <w:rPr>
              <w:rFonts w:ascii="Arial" w:eastAsia="Times New Roman" w:hAnsi="Arial" w:cs="Arial"/>
              <w:color w:val="000000"/>
            </w:rPr>
            <w:t xml:space="preserve">(Abril &amp; Borges, 2019; Battin et al., 2023; </w:t>
          </w:r>
          <w:proofErr w:type="spellStart"/>
          <w:r w:rsidR="00C536FB" w:rsidRPr="00A606AD">
            <w:rPr>
              <w:rFonts w:ascii="Arial" w:eastAsia="Times New Roman" w:hAnsi="Arial" w:cs="Arial"/>
              <w:color w:val="000000"/>
            </w:rPr>
            <w:t>Zarnetske</w:t>
          </w:r>
          <w:proofErr w:type="spellEnd"/>
          <w:r w:rsidR="00C536FB" w:rsidRPr="00A606AD">
            <w:rPr>
              <w:rFonts w:ascii="Arial" w:eastAsia="Times New Roman" w:hAnsi="Arial" w:cs="Arial"/>
              <w:color w:val="000000"/>
            </w:rPr>
            <w:t xml:space="preserve"> et al., 2018)</w:t>
          </w:r>
        </w:sdtContent>
      </w:sdt>
      <w:r w:rsidRPr="00A606AD">
        <w:rPr>
          <w:rFonts w:ascii="Arial" w:hAnsi="Arial" w:cs="Arial"/>
        </w:rPr>
        <w:t xml:space="preserve">; the carbon discharged to oceans is the byproduct </w:t>
      </w:r>
      <w:r w:rsidR="00537A31">
        <w:rPr>
          <w:rFonts w:ascii="Arial" w:hAnsi="Arial" w:cs="Arial"/>
        </w:rPr>
        <w:t xml:space="preserve">of </w:t>
      </w:r>
      <w:r w:rsidRPr="00A606AD">
        <w:rPr>
          <w:rFonts w:ascii="Arial" w:hAnsi="Arial" w:cs="Arial"/>
        </w:rPr>
        <w:t xml:space="preserve">aquatic </w:t>
      </w:r>
      <w:r w:rsidRPr="00A606AD">
        <w:rPr>
          <w:rFonts w:ascii="Arial" w:eastAsia="Calibri" w:hAnsi="Arial" w:cs="Arial"/>
          <w:color w:val="000000" w:themeColor="text1"/>
        </w:rPr>
        <w:t xml:space="preserve">biogeochemical transformations and losses as water transitions from the terrestrial uplands to coastal marshes </w:t>
      </w:r>
      <w:sdt>
        <w:sdtPr>
          <w:rPr>
            <w:rFonts w:ascii="Arial" w:eastAsia="Calibri" w:hAnsi="Arial" w:cs="Arial"/>
            <w:color w:val="000000"/>
          </w:rPr>
          <w:tag w:val="MENDELEY_CITATION_v3_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"/>
          <w:id w:val="337277707"/>
          <w:placeholder>
            <w:docPart w:val="D27C2E923F1F4AAFA586E13E39E8C052"/>
          </w:placeholder>
        </w:sdtPr>
        <w:sdtContent>
          <w:r w:rsidR="00C536FB" w:rsidRPr="00A606AD">
            <w:rPr>
              <w:rFonts w:ascii="Arial" w:eastAsia="Calibri" w:hAnsi="Arial" w:cs="Arial"/>
              <w:color w:val="000000"/>
            </w:rPr>
            <w:t>(Battin et al., 2009; Cole et al., 2007)</w:t>
          </w:r>
        </w:sdtContent>
      </w:sdt>
      <w:r w:rsidRPr="00A606AD">
        <w:rPr>
          <w:rFonts w:ascii="Arial" w:eastAsia="Calibri" w:hAnsi="Arial" w:cs="Arial"/>
          <w:color w:val="000000" w:themeColor="text1"/>
        </w:rPr>
        <w:t xml:space="preserve">. </w:t>
      </w:r>
    </w:p>
    <w:p w14:paraId="496C57D8" w14:textId="7306E37F" w:rsidR="00570674" w:rsidRPr="00A606AD" w:rsidRDefault="00570674" w:rsidP="00DC792F">
      <w:pPr>
        <w:spacing w:line="360" w:lineRule="auto"/>
        <w:ind w:firstLine="427"/>
        <w:rPr>
          <w:rFonts w:ascii="Arial" w:eastAsia="Calibri" w:hAnsi="Arial" w:cs="Arial"/>
          <w:color w:val="000000" w:themeColor="text1"/>
        </w:rPr>
      </w:pPr>
      <w:r w:rsidRPr="00A606AD">
        <w:rPr>
          <w:rFonts w:ascii="Arial" w:eastAsia="Calibri" w:hAnsi="Arial" w:cs="Arial"/>
          <w:color w:val="000000" w:themeColor="text1"/>
        </w:rPr>
        <w:t xml:space="preserve">Streams are “active pipes” that “plumb” the terrestrial landscape by transporting, storing, and transforming terrestrial litterfall and debris </w:t>
      </w:r>
      <w:sdt>
        <w:sdtPr>
          <w:rPr>
            <w:rFonts w:ascii="Arial" w:eastAsia="Calibri" w:hAnsi="Arial" w:cs="Arial"/>
            <w:color w:val="000000"/>
          </w:rPr>
          <w:tag w:val="MENDELEY_CITATION_v3_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"/>
          <w:id w:val="-214978011"/>
          <w:placeholder>
            <w:docPart w:val="D27C2E923F1F4AAFA586E13E39E8C052"/>
          </w:placeholder>
        </w:sdtPr>
        <w:sdtContent>
          <w:r w:rsidR="00C536FB" w:rsidRPr="00A606AD">
            <w:rPr>
              <w:rFonts w:ascii="Arial" w:eastAsia="Calibri" w:hAnsi="Arial" w:cs="Arial"/>
              <w:color w:val="000000"/>
            </w:rPr>
            <w:t>(Cole et al., 2007)</w:t>
          </w:r>
        </w:sdtContent>
      </w:sdt>
      <w:r w:rsidRPr="00A606AD">
        <w:rPr>
          <w:rFonts w:ascii="Arial" w:eastAsia="Calibri" w:hAnsi="Arial" w:cs="Arial"/>
          <w:color w:val="000000" w:themeColor="text1"/>
        </w:rPr>
        <w:t xml:space="preserve">. </w:t>
      </w:r>
      <w:r w:rsidR="00DE03CA">
        <w:rPr>
          <w:rFonts w:ascii="Arial" w:eastAsia="Calibri" w:hAnsi="Arial" w:cs="Arial"/>
          <w:color w:val="000000" w:themeColor="text1"/>
        </w:rPr>
        <w:t>Estimated s</w:t>
      </w:r>
      <w:r w:rsidRPr="00A606AD">
        <w:rPr>
          <w:rFonts w:ascii="Arial" w:eastAsia="Calibri" w:hAnsi="Arial" w:cs="Arial"/>
          <w:color w:val="000000" w:themeColor="text1"/>
        </w:rPr>
        <w:t>tream CO</w:t>
      </w:r>
      <w:r w:rsidRPr="00DE03CA">
        <w:rPr>
          <w:rFonts w:ascii="Arial" w:eastAsia="Calibri" w:hAnsi="Arial" w:cs="Arial"/>
          <w:color w:val="000000" w:themeColor="text1"/>
        </w:rPr>
        <w:t xml:space="preserve">2 </w:t>
      </w:r>
      <w:r w:rsidRPr="00A606AD">
        <w:rPr>
          <w:rFonts w:ascii="Arial" w:eastAsia="Calibri" w:hAnsi="Arial" w:cs="Arial"/>
          <w:color w:val="000000" w:themeColor="text1"/>
        </w:rPr>
        <w:t xml:space="preserve">emissions are equal to terrestrial net ecosystem productivity </w:t>
      </w:r>
      <w:sdt>
        <w:sdtPr>
          <w:rPr>
            <w:rFonts w:ascii="Arial" w:eastAsia="Calibri" w:hAnsi="Arial" w:cs="Arial"/>
            <w:color w:val="000000"/>
          </w:rPr>
          <w:tag w:val="MENDELEY_CITATION_v3_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"/>
          <w:id w:val="-734016060"/>
          <w:placeholder>
            <w:docPart w:val="D27C2E923F1F4AAFA586E13E39E8C052"/>
          </w:placeholder>
        </w:sdtPr>
        <w:sdtContent>
          <w:r w:rsidR="00C536FB" w:rsidRPr="00A606AD">
            <w:rPr>
              <w:rFonts w:ascii="Arial" w:eastAsia="Calibri" w:hAnsi="Arial" w:cs="Arial"/>
              <w:color w:val="000000"/>
            </w:rPr>
            <w:t>(Drake et al., 2018)</w:t>
          </w:r>
        </w:sdtContent>
      </w:sdt>
      <w:r w:rsidRPr="00A606AD">
        <w:rPr>
          <w:rFonts w:ascii="Arial" w:eastAsia="Calibri" w:hAnsi="Arial" w:cs="Arial"/>
          <w:color w:val="000000" w:themeColor="text1"/>
        </w:rPr>
        <w:t xml:space="preserve">, yet less than half of terrestrial inputs are delivered to oceans </w:t>
      </w:r>
      <w:sdt>
        <w:sdtPr>
          <w:rPr>
            <w:rFonts w:ascii="Arial" w:hAnsi="Arial" w:cs="Arial"/>
            <w:color w:val="000000"/>
          </w:rPr>
          <w:tag w:val="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"/>
          <w:id w:val="1092056180"/>
          <w:placeholder>
            <w:docPart w:val="FE1E794026254A7A827776D2FC73C1C4"/>
          </w:placeholder>
        </w:sdtPr>
        <w:sdtContent>
          <w:r w:rsidR="00C536FB" w:rsidRPr="00A606AD">
            <w:rPr>
              <w:rFonts w:ascii="Arial" w:hAnsi="Arial" w:cs="Arial"/>
              <w:color w:val="000000"/>
            </w:rPr>
            <w:t>(</w:t>
          </w:r>
          <w:proofErr w:type="spellStart"/>
          <w:r w:rsidR="00C536FB" w:rsidRPr="00A606AD">
            <w:rPr>
              <w:rFonts w:ascii="Arial" w:hAnsi="Arial" w:cs="Arial"/>
              <w:color w:val="000000"/>
            </w:rPr>
            <w:t>Aufdenkampe</w:t>
          </w:r>
          <w:proofErr w:type="spellEnd"/>
          <w:r w:rsidR="00C536FB" w:rsidRPr="00A606AD">
            <w:rPr>
              <w:rFonts w:ascii="Arial" w:hAnsi="Arial" w:cs="Arial"/>
              <w:color w:val="000000"/>
            </w:rPr>
            <w:t xml:space="preserve"> et al., 2011; Kempe, n.d.; Raymond et al., 2013; Regnier et al., 2022)</w:t>
          </w:r>
        </w:sdtContent>
      </w:sdt>
      <w:r w:rsidRPr="00A606AD">
        <w:rPr>
          <w:rFonts w:ascii="Arial" w:eastAsia="Calibri" w:hAnsi="Arial" w:cs="Arial"/>
          <w:color w:val="000000" w:themeColor="text1"/>
        </w:rPr>
        <w:t xml:space="preserve">. </w:t>
      </w:r>
      <w:r w:rsidRPr="00A606AD">
        <w:rPr>
          <w:rFonts w:ascii="Arial" w:hAnsi="Arial" w:cs="Arial"/>
          <w:color w:val="0D0D0D"/>
          <w:shd w:val="clear" w:color="auto" w:fill="FFFFFF"/>
        </w:rPr>
        <w:t>Of the aforementioned 3.4</w:t>
      </w:r>
      <w:r w:rsidRPr="00A606AD">
        <w:rPr>
          <w:rFonts w:ascii="Arial" w:hAnsi="Arial" w:cs="Arial"/>
        </w:rPr>
        <w:t xml:space="preserve"> </w:t>
      </w:r>
      <w:r w:rsidRPr="00A606AD">
        <w:rPr>
          <w:rFonts w:ascii="Arial" w:hAnsi="Arial" w:cs="Arial"/>
          <w:color w:val="0D0D0D"/>
          <w:shd w:val="clear" w:color="auto" w:fill="FFFFFF"/>
        </w:rPr>
        <w:t xml:space="preserve">Pg-C/year exported from the terrestrial landscapes, (hypothesized) 0.6 Pg-C/year is buried in sediment </w:t>
      </w:r>
      <w:sdt>
        <w:sdtPr>
          <w:rPr>
            <w:rFonts w:ascii="Arial" w:hAnsi="Arial" w:cs="Arial"/>
            <w:color w:val="000000"/>
            <w:shd w:val="clear" w:color="auto" w:fill="FFFFFF"/>
          </w:rPr>
          <w:tag w:val="MENDELEY_CITATION_v3_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"/>
          <w:id w:val="-1664923636"/>
          <w:placeholder>
            <w:docPart w:val="D27C2E923F1F4AAFA586E13E39E8C052"/>
          </w:placeholder>
        </w:sdtPr>
        <w:sdtContent>
          <w:r w:rsidR="00C536FB" w:rsidRPr="00A606AD">
            <w:rPr>
              <w:rFonts w:ascii="Arial" w:hAnsi="Arial" w:cs="Arial"/>
              <w:color w:val="000000"/>
              <w:shd w:val="clear" w:color="auto" w:fill="FFFFFF"/>
            </w:rPr>
            <w:t>(Battin et al., 2009)</w:t>
          </w:r>
        </w:sdtContent>
      </w:sdt>
      <w:r w:rsidRPr="00A606AD">
        <w:rPr>
          <w:rFonts w:ascii="Arial" w:hAnsi="Arial" w:cs="Arial"/>
          <w:color w:val="0D0D0D"/>
          <w:shd w:val="clear" w:color="auto" w:fill="FFFFFF"/>
        </w:rPr>
        <w:t xml:space="preserve">, 0.3 Pg-C/year is mineralized </w:t>
      </w:r>
      <w:sdt>
        <w:sdtPr>
          <w:rPr>
            <w:rFonts w:ascii="Arial" w:hAnsi="Arial" w:cs="Arial"/>
            <w:color w:val="000000"/>
            <w:shd w:val="clear" w:color="auto" w:fill="FFFFFF"/>
          </w:rPr>
          <w:tag w:val="MENDELEY_CITATION_v3_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"/>
          <w:id w:val="-488241657"/>
          <w:placeholder>
            <w:docPart w:val="D27C2E923F1F4AAFA586E13E39E8C052"/>
          </w:placeholder>
        </w:sdtPr>
        <w:sdtContent>
          <w:r w:rsidR="00C536FB" w:rsidRPr="00A606AD">
            <w:rPr>
              <w:rFonts w:ascii="Arial" w:hAnsi="Arial" w:cs="Arial"/>
              <w:color w:val="000000"/>
              <w:shd w:val="clear" w:color="auto" w:fill="FFFFFF"/>
            </w:rPr>
            <w:t>(Regnier et al., 2013)</w:t>
          </w:r>
        </w:sdtContent>
      </w:sdt>
      <w:r w:rsidRPr="00A606AD">
        <w:rPr>
          <w:rFonts w:ascii="Arial" w:hAnsi="Arial" w:cs="Arial"/>
          <w:color w:val="0D0D0D"/>
          <w:shd w:val="clear" w:color="auto" w:fill="FFFFFF"/>
        </w:rPr>
        <w:t xml:space="preserve">, and 0.95 Pg-C/year is transported to oceans </w:t>
      </w:r>
      <w:sdt>
        <w:sdtPr>
          <w:rPr>
            <w:rFonts w:ascii="Arial" w:hAnsi="Arial" w:cs="Arial"/>
            <w:color w:val="000000"/>
            <w:shd w:val="clear" w:color="auto" w:fill="FFFFFF"/>
          </w:rPr>
          <w:tag w:val="MENDELEY_CITATION_v3_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"/>
          <w:id w:val="98369517"/>
          <w:placeholder>
            <w:docPart w:val="D27C2E923F1F4AAFA586E13E39E8C052"/>
          </w:placeholder>
        </w:sdtPr>
        <w:sdtContent>
          <w:r w:rsidR="00C536FB" w:rsidRPr="00A606AD">
            <w:rPr>
              <w:rFonts w:ascii="Arial" w:hAnsi="Arial" w:cs="Arial"/>
              <w:color w:val="000000"/>
              <w:shd w:val="clear" w:color="auto" w:fill="FFFFFF"/>
            </w:rPr>
            <w:t>(Regnier et al., 2013)</w:t>
          </w:r>
        </w:sdtContent>
      </w:sdt>
      <w:r w:rsidRPr="00A606AD">
        <w:rPr>
          <w:rFonts w:ascii="Arial" w:hAnsi="Arial" w:cs="Arial"/>
          <w:color w:val="0D0D0D"/>
          <w:shd w:val="clear" w:color="auto" w:fill="FFFFFF"/>
        </w:rPr>
        <w:t xml:space="preserve">, leaving a significant 1.5 Pg-C/year gap </w:t>
      </w:r>
      <w:sdt>
        <w:sdtPr>
          <w:rPr>
            <w:rFonts w:ascii="Arial" w:hAnsi="Arial" w:cs="Arial"/>
            <w:color w:val="000000"/>
            <w:shd w:val="clear" w:color="auto" w:fill="FFFFFF"/>
          </w:rPr>
          <w:tag w:val="MENDELEY_CITATION_v3_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"/>
          <w:id w:val="489216653"/>
          <w:placeholder>
            <w:docPart w:val="D27C2E923F1F4AAFA586E13E39E8C052"/>
          </w:placeholder>
        </w:sdtPr>
        <w:sdtContent>
          <w:r w:rsidR="00C536FB" w:rsidRPr="00A606AD">
            <w:rPr>
              <w:rFonts w:ascii="Arial" w:eastAsia="Times New Roman" w:hAnsi="Arial" w:cs="Arial"/>
              <w:color w:val="000000"/>
            </w:rPr>
            <w:t>(Kirk &amp; Cohen, 2023)</w:t>
          </w:r>
        </w:sdtContent>
      </w:sdt>
      <w:r w:rsidRPr="00A606AD">
        <w:rPr>
          <w:rFonts w:ascii="Arial" w:hAnsi="Arial" w:cs="Arial"/>
          <w:shd w:val="clear" w:color="auto" w:fill="FFFFFF"/>
        </w:rPr>
        <w:t xml:space="preserve">. This imbalance presents </w:t>
      </w:r>
      <w:r w:rsidRPr="00A606AD">
        <w:rPr>
          <w:rFonts w:ascii="Arial" w:hAnsi="Arial" w:cs="Arial"/>
        </w:rPr>
        <w:t>major uncertainties with the global carbon budget, especially when parsing stream carbon sources</w:t>
      </w:r>
      <w:r w:rsidR="002C4EE0">
        <w:rPr>
          <w:rFonts w:ascii="Arial" w:hAnsi="Arial" w:cs="Arial"/>
        </w:rPr>
        <w:t xml:space="preserve"> and gas fluxes</w:t>
      </w:r>
      <w:r w:rsidRPr="00A606AD">
        <w:rPr>
          <w:rFonts w:ascii="Arial" w:hAnsi="Arial" w:cs="Arial"/>
        </w:rPr>
        <w:t>.</w:t>
      </w:r>
    </w:p>
    <w:p w14:paraId="5C72CC7D" w14:textId="17C207D2" w:rsidR="00570674" w:rsidRPr="00A606AD" w:rsidRDefault="00BA4F5C" w:rsidP="002C4EE0">
      <w:pPr>
        <w:spacing w:line="360" w:lineRule="auto"/>
        <w:ind w:firstLine="427"/>
        <w:rPr>
          <w:rFonts w:ascii="Arial" w:hAnsi="Arial" w:cs="Arial"/>
        </w:rPr>
      </w:pPr>
      <w:r>
        <w:rPr>
          <w:rFonts w:ascii="Arial" w:hAnsi="Arial" w:cs="Arial"/>
        </w:rPr>
        <w:t>Wetlands, in contract, serving as global sinks and are functionally unique inland waters by net storing rather than net sourcing</w:t>
      </w:r>
      <w:r w:rsidRPr="00BA4F5C">
        <w:rPr>
          <w:rFonts w:ascii="Arial" w:hAnsi="Arial" w:cs="Arial"/>
          <w:color w:val="000000"/>
        </w:rPr>
        <w:t xml:space="preserve"> </w:t>
      </w:r>
      <w:sdt>
        <w:sdtPr>
          <w:rPr>
            <w:rFonts w:ascii="Arial" w:hAnsi="Arial" w:cs="Arial"/>
            <w:color w:val="000000"/>
          </w:rPr>
          <w:tag w:val="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"/>
          <w:id w:val="1463306732"/>
          <w:placeholder>
            <w:docPart w:val="4526A12C655940679B37EB12F557842C"/>
          </w:placeholder>
        </w:sdtPr>
        <w:sdtContent>
          <w:r w:rsidRPr="00A606AD">
            <w:rPr>
              <w:rFonts w:ascii="Arial" w:eastAsia="Times New Roman" w:hAnsi="Arial" w:cs="Arial"/>
              <w:color w:val="000000"/>
            </w:rPr>
            <w:t>(Abril &amp; Borges, 2019; Cole et al., 2007)</w:t>
          </w:r>
        </w:sdtContent>
      </w:sdt>
      <w:r>
        <w:rPr>
          <w:rFonts w:ascii="Arial" w:hAnsi="Arial" w:cs="Arial"/>
        </w:rPr>
        <w:t xml:space="preserve">. </w:t>
      </w:r>
      <w:r w:rsidR="00570674" w:rsidRPr="00A606AD">
        <w:rPr>
          <w:rFonts w:ascii="Arial" w:hAnsi="Arial" w:cs="Arial"/>
        </w:rPr>
        <w:t>Wetland emergent vegetation both sequesters CO</w:t>
      </w:r>
      <w:r w:rsidR="00570674" w:rsidRPr="002C4EE0">
        <w:rPr>
          <w:rFonts w:ascii="Arial" w:hAnsi="Arial" w:cs="Arial"/>
          <w:vertAlign w:val="subscript"/>
        </w:rPr>
        <w:t>2</w:t>
      </w:r>
      <w:r w:rsidR="00570674" w:rsidRPr="00A606AD">
        <w:rPr>
          <w:rFonts w:ascii="Arial" w:hAnsi="Arial" w:cs="Arial"/>
        </w:rPr>
        <w:t xml:space="preserve"> and produces organic matter (OM)</w:t>
      </w:r>
      <w:r w:rsidR="007D6B96" w:rsidRPr="00A606AD">
        <w:rPr>
          <w:rFonts w:ascii="Arial" w:hAnsi="Arial" w:cs="Arial"/>
        </w:rPr>
        <w:t xml:space="preserve"> </w:t>
      </w:r>
      <w:sdt>
        <w:sdtPr>
          <w:rPr>
            <w:rFonts w:ascii="Arial" w:hAnsi="Arial" w:cs="Arial"/>
            <w:color w:val="000000"/>
          </w:rPr>
          <w:tag w:val="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"/>
          <w:id w:val="-1050685227"/>
          <w:placeholder>
            <w:docPart w:val="DefaultPlaceholder_-1854013440"/>
          </w:placeholder>
        </w:sdtPr>
        <w:sdtContent>
          <w:r w:rsidR="00C536FB" w:rsidRPr="00A606AD">
            <w:rPr>
              <w:rFonts w:ascii="Arial" w:eastAsia="Times New Roman" w:hAnsi="Arial" w:cs="Arial"/>
              <w:color w:val="000000"/>
            </w:rPr>
            <w:t>(Abril &amp; Borges, 2019; Wilcock et al., 1999)</w:t>
          </w:r>
        </w:sdtContent>
      </w:sdt>
      <w:r w:rsidR="00570674" w:rsidRPr="00A606AD">
        <w:rPr>
          <w:rFonts w:ascii="Arial" w:hAnsi="Arial" w:cs="Arial"/>
        </w:rPr>
        <w:t xml:space="preserve"> while hydric soils bury carbon for </w:t>
      </w:r>
      <w:r w:rsidR="002C4EE0">
        <w:rPr>
          <w:rFonts w:ascii="Arial" w:hAnsi="Arial" w:cs="Arial"/>
        </w:rPr>
        <w:t xml:space="preserve">long </w:t>
      </w:r>
      <w:r w:rsidR="002C4EE0">
        <w:rPr>
          <w:rFonts w:ascii="Arial" w:hAnsi="Arial" w:cs="Arial"/>
        </w:rPr>
        <w:lastRenderedPageBreak/>
        <w:t>residence times</w:t>
      </w:r>
      <w:r w:rsidR="00570674" w:rsidRPr="00A606AD">
        <w:rPr>
          <w:rFonts w:ascii="Arial" w:hAnsi="Arial" w:cs="Arial"/>
        </w:rPr>
        <w:t xml:space="preserve"> </w:t>
      </w:r>
      <w:sdt>
        <w:sdtPr>
          <w:rPr>
            <w:rFonts w:ascii="Arial" w:hAnsi="Arial" w:cs="Arial"/>
            <w:color w:val="000000"/>
          </w:rPr>
          <w:tag w:val="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"/>
          <w:id w:val="1881365488"/>
          <w:placeholder>
            <w:docPart w:val="D27C2E923F1F4AAFA586E13E39E8C052"/>
          </w:placeholder>
        </w:sdtPr>
        <w:sdtContent>
          <w:r w:rsidR="00C536FB" w:rsidRPr="00A606AD">
            <w:rPr>
              <w:rFonts w:ascii="Arial" w:hAnsi="Arial" w:cs="Arial"/>
              <w:color w:val="000000"/>
            </w:rPr>
            <w:t>(Mitsch et al., 2013; Raymond et al., 2013)</w:t>
          </w:r>
        </w:sdtContent>
      </w:sdt>
      <w:r w:rsidR="00570674" w:rsidRPr="00A606AD">
        <w:rPr>
          <w:rFonts w:ascii="Arial" w:hAnsi="Arial" w:cs="Arial"/>
        </w:rPr>
        <w:t xml:space="preserve">. Although wetlands contribute to </w:t>
      </w:r>
      <w:r w:rsidR="002C4EE0">
        <w:rPr>
          <w:rFonts w:ascii="Arial" w:hAnsi="Arial" w:cs="Arial"/>
        </w:rPr>
        <w:t xml:space="preserve">atmospheric </w:t>
      </w:r>
      <w:r w:rsidR="00570674" w:rsidRPr="00A606AD">
        <w:rPr>
          <w:rFonts w:ascii="Arial" w:hAnsi="Arial" w:cs="Arial"/>
        </w:rPr>
        <w:t xml:space="preserve">GHG, wetland productivity and carbon burial offset emissions </w:t>
      </w:r>
      <w:sdt>
        <w:sdtPr>
          <w:rPr>
            <w:rFonts w:ascii="Arial" w:hAnsi="Arial" w:cs="Arial"/>
            <w:color w:val="000000"/>
          </w:rPr>
          <w:tag w:val="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"/>
          <w:id w:val="-478068616"/>
          <w:placeholder>
            <w:docPart w:val="D27C2E923F1F4AAFA586E13E39E8C052"/>
          </w:placeholder>
        </w:sdtPr>
        <w:sdtContent>
          <w:r w:rsidR="00C536FB" w:rsidRPr="00A606AD">
            <w:rPr>
              <w:rFonts w:ascii="Arial" w:hAnsi="Arial" w:cs="Arial"/>
              <w:color w:val="000000"/>
            </w:rPr>
            <w:t xml:space="preserve">(Mitsch et al., 2013; </w:t>
          </w:r>
          <w:proofErr w:type="spellStart"/>
          <w:r w:rsidR="00C536FB" w:rsidRPr="00A606AD">
            <w:rPr>
              <w:rFonts w:ascii="Arial" w:hAnsi="Arial" w:cs="Arial"/>
              <w:color w:val="000000"/>
            </w:rPr>
            <w:t>Vidon</w:t>
          </w:r>
          <w:proofErr w:type="spellEnd"/>
          <w:r w:rsidR="00C536FB" w:rsidRPr="00A606AD">
            <w:rPr>
              <w:rFonts w:ascii="Arial" w:hAnsi="Arial" w:cs="Arial"/>
              <w:color w:val="000000"/>
            </w:rPr>
            <w:t xml:space="preserve"> et al., 2010)</w:t>
          </w:r>
        </w:sdtContent>
      </w:sdt>
      <w:r w:rsidR="00570674" w:rsidRPr="00A606AD">
        <w:rPr>
          <w:rFonts w:ascii="Arial" w:hAnsi="Arial" w:cs="Arial"/>
        </w:rPr>
        <w:t xml:space="preserve">. </w:t>
      </w:r>
      <w:r w:rsidR="002C4EE0">
        <w:rPr>
          <w:rFonts w:ascii="Arial" w:hAnsi="Arial" w:cs="Arial"/>
        </w:rPr>
        <w:t>I</w:t>
      </w:r>
      <w:r w:rsidR="002C4EE0" w:rsidRPr="00A606AD">
        <w:rPr>
          <w:rFonts w:ascii="Arial" w:hAnsi="Arial" w:cs="Arial"/>
        </w:rPr>
        <w:t>n addition to serving as significant carbon sinks</w:t>
      </w:r>
      <w:r w:rsidR="002C4EE0">
        <w:rPr>
          <w:rFonts w:ascii="Arial" w:hAnsi="Arial" w:cs="Arial"/>
        </w:rPr>
        <w:t>, d</w:t>
      </w:r>
      <w:r w:rsidR="00570674" w:rsidRPr="00A606AD">
        <w:rPr>
          <w:rFonts w:ascii="Arial" w:hAnsi="Arial" w:cs="Arial"/>
        </w:rPr>
        <w:t>ue to the saturated conditions, wetlands are global hotspots that transform carbon</w:t>
      </w:r>
      <w:r w:rsidR="002C4EE0">
        <w:rPr>
          <w:rFonts w:ascii="Arial" w:hAnsi="Arial" w:cs="Arial"/>
        </w:rPr>
        <w:t>, as well as store</w:t>
      </w:r>
      <w:r w:rsidR="008215D7">
        <w:rPr>
          <w:rFonts w:ascii="Arial" w:hAnsi="Arial" w:cs="Arial"/>
        </w:rPr>
        <w:t xml:space="preserve"> it</w:t>
      </w:r>
      <w:r w:rsidR="002C4EE0">
        <w:rPr>
          <w:rFonts w:ascii="Arial" w:hAnsi="Arial" w:cs="Arial"/>
        </w:rPr>
        <w:t>,</w:t>
      </w:r>
      <w:r w:rsidR="00570674" w:rsidRPr="00A606AD">
        <w:rPr>
          <w:rFonts w:ascii="Arial" w:hAnsi="Arial" w:cs="Arial"/>
        </w:rPr>
        <w:t xml:space="preserve"> before exporting it downstream </w:t>
      </w:r>
      <w:sdt>
        <w:sdtPr>
          <w:rPr>
            <w:rFonts w:ascii="Arial" w:hAnsi="Arial" w:cs="Arial"/>
            <w:color w:val="000000"/>
          </w:rPr>
          <w:tag w:val="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"/>
          <w:id w:val="733279341"/>
          <w:placeholder>
            <w:docPart w:val="D27C2E923F1F4AAFA586E13E39E8C052"/>
          </w:placeholder>
        </w:sdtPr>
        <w:sdtContent>
          <w:r w:rsidR="00C536FB" w:rsidRPr="00A606AD">
            <w:rPr>
              <w:rFonts w:ascii="Arial" w:hAnsi="Arial" w:cs="Arial"/>
              <w:color w:val="000000"/>
            </w:rPr>
            <w:t xml:space="preserve">(Hedin et al., 1998; Marton et al., 2015; </w:t>
          </w:r>
          <w:proofErr w:type="spellStart"/>
          <w:r w:rsidR="00C536FB" w:rsidRPr="00A606AD">
            <w:rPr>
              <w:rFonts w:ascii="Arial" w:hAnsi="Arial" w:cs="Arial"/>
              <w:color w:val="000000"/>
            </w:rPr>
            <w:t>Vidon</w:t>
          </w:r>
          <w:proofErr w:type="spellEnd"/>
          <w:r w:rsidR="00C536FB" w:rsidRPr="00A606AD">
            <w:rPr>
              <w:rFonts w:ascii="Arial" w:hAnsi="Arial" w:cs="Arial"/>
              <w:color w:val="000000"/>
            </w:rPr>
            <w:t xml:space="preserve"> et al., 2010)</w:t>
          </w:r>
        </w:sdtContent>
      </w:sdt>
      <w:r w:rsidR="00570674" w:rsidRPr="00A606AD">
        <w:rPr>
          <w:rFonts w:ascii="Arial" w:hAnsi="Arial" w:cs="Arial"/>
        </w:rPr>
        <w:t xml:space="preserve">, </w:t>
      </w:r>
    </w:p>
    <w:p w14:paraId="3B1BBB24" w14:textId="6C72A908" w:rsidR="00570674" w:rsidRPr="00A606AD" w:rsidRDefault="00570674" w:rsidP="00DC792F">
      <w:pPr>
        <w:spacing w:line="360" w:lineRule="auto"/>
        <w:ind w:firstLine="427"/>
        <w:rPr>
          <w:rFonts w:ascii="Arial" w:hAnsi="Arial" w:cs="Arial"/>
        </w:rPr>
      </w:pPr>
      <w:r w:rsidRPr="00A606AD">
        <w:rPr>
          <w:rFonts w:ascii="Arial" w:hAnsi="Arial" w:cs="Arial"/>
        </w:rPr>
        <w:t xml:space="preserve">Streams and wetlands are intricately linked: wetlands </w:t>
      </w:r>
      <w:r w:rsidR="007541FD" w:rsidRPr="00A606AD">
        <w:rPr>
          <w:rFonts w:ascii="Arial" w:hAnsi="Arial" w:cs="Arial"/>
        </w:rPr>
        <w:t>can</w:t>
      </w:r>
      <w:r w:rsidRPr="00A606AD">
        <w:rPr>
          <w:rFonts w:ascii="Arial" w:hAnsi="Arial" w:cs="Arial"/>
        </w:rPr>
        <w:t xml:space="preserve"> serve as stream headwaters, streams facilitate longitudinal export between wetlands, and the surficial aquifer (</w:t>
      </w:r>
      <w:proofErr w:type="spellStart"/>
      <w:r w:rsidRPr="00A606AD">
        <w:rPr>
          <w:rFonts w:ascii="Arial" w:hAnsi="Arial" w:cs="Arial"/>
        </w:rPr>
        <w:t>SAq</w:t>
      </w:r>
      <w:proofErr w:type="spellEnd"/>
      <w:r w:rsidRPr="00A606AD">
        <w:rPr>
          <w:rFonts w:ascii="Arial" w:hAnsi="Arial" w:cs="Arial"/>
        </w:rPr>
        <w:t xml:space="preserve">) </w:t>
      </w:r>
      <w:r w:rsidR="002C4EE0">
        <w:rPr>
          <w:rFonts w:ascii="Arial" w:hAnsi="Arial" w:cs="Arial"/>
        </w:rPr>
        <w:t>is the intermediary supporting</w:t>
      </w:r>
      <w:r w:rsidRPr="00A606AD">
        <w:rPr>
          <w:rFonts w:ascii="Arial" w:hAnsi="Arial" w:cs="Arial"/>
        </w:rPr>
        <w:t xml:space="preserve"> lateral connectivity </w:t>
      </w:r>
      <w:sdt>
        <w:sdtPr>
          <w:rPr>
            <w:rFonts w:ascii="Arial" w:hAnsi="Arial" w:cs="Arial"/>
            <w:color w:val="000000"/>
          </w:rPr>
          <w:tag w:val="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"/>
          <w:id w:val="1206994971"/>
          <w:placeholder>
            <w:docPart w:val="D27C2E923F1F4AAFA586E13E39E8C052"/>
          </w:placeholder>
        </w:sdtPr>
        <w:sdtContent>
          <w:r w:rsidR="00C536FB" w:rsidRPr="00A606AD">
            <w:rPr>
              <w:rFonts w:ascii="Arial" w:eastAsia="Times New Roman" w:hAnsi="Arial" w:cs="Arial"/>
              <w:color w:val="000000"/>
            </w:rPr>
            <w:t>(Abril &amp; Borges, 2019; Evenson et al., 2018; McLaughlin et al., 2014)</w:t>
          </w:r>
        </w:sdtContent>
      </w:sdt>
      <w:r w:rsidRPr="00A606AD">
        <w:rPr>
          <w:rFonts w:ascii="Arial" w:hAnsi="Arial" w:cs="Arial"/>
        </w:rPr>
        <w:t>. Streams, wetlands, and the surficial aquifer (</w:t>
      </w:r>
      <w:proofErr w:type="spellStart"/>
      <w:r w:rsidRPr="00A606AD">
        <w:rPr>
          <w:rFonts w:ascii="Arial" w:hAnsi="Arial" w:cs="Arial"/>
        </w:rPr>
        <w:t>SAq</w:t>
      </w:r>
      <w:proofErr w:type="spellEnd"/>
      <w:r w:rsidRPr="00A606AD">
        <w:rPr>
          <w:rFonts w:ascii="Arial" w:hAnsi="Arial" w:cs="Arial"/>
        </w:rPr>
        <w:t>) together form the “</w:t>
      </w:r>
      <w:proofErr w:type="spellStart"/>
      <w:r w:rsidRPr="00A606AD">
        <w:rPr>
          <w:rFonts w:ascii="Arial" w:hAnsi="Arial" w:cs="Arial"/>
        </w:rPr>
        <w:t>wetlandscape</w:t>
      </w:r>
      <w:proofErr w:type="spellEnd"/>
      <w:r w:rsidRPr="00A606AD">
        <w:rPr>
          <w:rFonts w:ascii="Arial" w:hAnsi="Arial" w:cs="Arial"/>
        </w:rPr>
        <w:t xml:space="preserve">,” influencing the biogeochemical fingerprint of a watershed and affecting the degree of carbon storage and export </w:t>
      </w:r>
      <w:sdt>
        <w:sdtPr>
          <w:rPr>
            <w:rFonts w:ascii="Arial" w:hAnsi="Arial" w:cs="Arial"/>
            <w:color w:val="000000"/>
          </w:rPr>
          <w:tag w:val="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"/>
          <w:id w:val="-284436797"/>
          <w:placeholder>
            <w:docPart w:val="D27C2E923F1F4AAFA586E13E39E8C052"/>
          </w:placeholder>
        </w:sdtPr>
        <w:sdtContent>
          <w:r w:rsidR="00C536FB" w:rsidRPr="00A606AD">
            <w:rPr>
              <w:rFonts w:ascii="Arial" w:hAnsi="Arial" w:cs="Arial"/>
              <w:color w:val="000000"/>
            </w:rPr>
            <w:t xml:space="preserve">(Evenson et al., 2018; McLaughlin et al., 2014; </w:t>
          </w:r>
          <w:proofErr w:type="spellStart"/>
          <w:r w:rsidR="00C536FB" w:rsidRPr="00A606AD">
            <w:rPr>
              <w:rFonts w:ascii="Arial" w:hAnsi="Arial" w:cs="Arial"/>
              <w:color w:val="000000"/>
            </w:rPr>
            <w:t>Zarnetske</w:t>
          </w:r>
          <w:proofErr w:type="spellEnd"/>
          <w:r w:rsidR="00C536FB" w:rsidRPr="00A606AD">
            <w:rPr>
              <w:rFonts w:ascii="Arial" w:hAnsi="Arial" w:cs="Arial"/>
              <w:color w:val="000000"/>
            </w:rPr>
            <w:t xml:space="preserve"> et al., 2018)</w:t>
          </w:r>
        </w:sdtContent>
      </w:sdt>
      <w:r w:rsidRPr="00A606AD">
        <w:rPr>
          <w:rFonts w:ascii="Arial" w:hAnsi="Arial" w:cs="Arial"/>
        </w:rPr>
        <w:t xml:space="preserve">. </w:t>
      </w:r>
      <w:r w:rsidR="002C4EE0">
        <w:rPr>
          <w:rFonts w:ascii="Arial" w:hAnsi="Arial" w:cs="Arial"/>
        </w:rPr>
        <w:t>T</w:t>
      </w:r>
      <w:r w:rsidRPr="00A606AD">
        <w:rPr>
          <w:rFonts w:ascii="Arial" w:hAnsi="Arial" w:cs="Arial"/>
        </w:rPr>
        <w:t xml:space="preserve">he </w:t>
      </w:r>
      <w:proofErr w:type="spellStart"/>
      <w:r w:rsidRPr="00A606AD">
        <w:rPr>
          <w:rFonts w:ascii="Arial" w:hAnsi="Arial" w:cs="Arial"/>
        </w:rPr>
        <w:t>SAq</w:t>
      </w:r>
      <w:proofErr w:type="spellEnd"/>
      <w:r w:rsidRPr="00A606AD">
        <w:rPr>
          <w:rFonts w:ascii="Arial" w:hAnsi="Arial" w:cs="Arial"/>
        </w:rPr>
        <w:t xml:space="preserve"> facilitates watershed connectivity, and inundation supports carbon storage </w:t>
      </w:r>
      <w:sdt>
        <w:sdtPr>
          <w:rPr>
            <w:rFonts w:ascii="Arial" w:hAnsi="Arial" w:cs="Arial"/>
            <w:color w:val="000000"/>
          </w:rPr>
          <w:tag w:val="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"/>
          <w:id w:val="-1360201333"/>
          <w:placeholder>
            <w:docPart w:val="D27C2E923F1F4AAFA586E13E39E8C052"/>
          </w:placeholder>
        </w:sdtPr>
        <w:sdtContent>
          <w:r w:rsidR="00C536FB" w:rsidRPr="00A606AD">
            <w:rPr>
              <w:rFonts w:ascii="Arial" w:hAnsi="Arial" w:cs="Arial"/>
              <w:color w:val="000000"/>
            </w:rPr>
            <w:t xml:space="preserve">(Evenson et al., 2018; McLaughlin et al., 2014; </w:t>
          </w:r>
          <w:proofErr w:type="spellStart"/>
          <w:r w:rsidR="00C536FB" w:rsidRPr="00A606AD">
            <w:rPr>
              <w:rFonts w:ascii="Arial" w:hAnsi="Arial" w:cs="Arial"/>
              <w:color w:val="000000"/>
            </w:rPr>
            <w:t>Zarnetske</w:t>
          </w:r>
          <w:proofErr w:type="spellEnd"/>
          <w:r w:rsidR="00C536FB" w:rsidRPr="00A606AD">
            <w:rPr>
              <w:rFonts w:ascii="Arial" w:hAnsi="Arial" w:cs="Arial"/>
              <w:color w:val="000000"/>
            </w:rPr>
            <w:t xml:space="preserve"> et al., 2018)</w:t>
          </w:r>
        </w:sdtContent>
      </w:sdt>
      <w:r w:rsidRPr="00A606AD">
        <w:rPr>
          <w:rFonts w:ascii="Arial" w:hAnsi="Arial" w:cs="Arial"/>
        </w:rPr>
        <w:t>,</w:t>
      </w:r>
      <w:r w:rsidR="000B7B15">
        <w:rPr>
          <w:rFonts w:ascii="Arial" w:hAnsi="Arial" w:cs="Arial"/>
        </w:rPr>
        <w:t xml:space="preserve"> yet</w:t>
      </w:r>
      <w:r w:rsidRPr="00A606AD">
        <w:rPr>
          <w:rFonts w:ascii="Arial" w:hAnsi="Arial" w:cs="Arial"/>
        </w:rPr>
        <w:t xml:space="preserve"> few studies have systematically explored how the bidirectional exchange of carbon between inland waters- specifically wetland, riparian, and stream boundaries- shape</w:t>
      </w:r>
      <w:r w:rsidR="000B7B15">
        <w:rPr>
          <w:rFonts w:ascii="Arial" w:hAnsi="Arial" w:cs="Arial"/>
        </w:rPr>
        <w:t xml:space="preserve"> the local and </w:t>
      </w:r>
      <w:r w:rsidRPr="00A606AD">
        <w:rPr>
          <w:rFonts w:ascii="Arial" w:hAnsi="Arial" w:cs="Arial"/>
        </w:rPr>
        <w:t>global carbon cycle</w:t>
      </w:r>
      <w:r w:rsidR="000B7B15">
        <w:rPr>
          <w:rFonts w:ascii="Arial" w:hAnsi="Arial" w:cs="Arial"/>
        </w:rPr>
        <w:t>s</w:t>
      </w:r>
      <w:r w:rsidRPr="00A606AD">
        <w:rPr>
          <w:rFonts w:ascii="Arial" w:hAnsi="Arial" w:cs="Arial"/>
        </w:rPr>
        <w:t>. Current estimates of carbon mass transfer separate the aquatic from the terrestrial</w:t>
      </w:r>
      <w:r w:rsidR="000B7B15">
        <w:rPr>
          <w:rFonts w:ascii="Arial" w:hAnsi="Arial" w:cs="Arial"/>
        </w:rPr>
        <w:t xml:space="preserve">, </w:t>
      </w:r>
      <w:r w:rsidR="00BA4F5C">
        <w:rPr>
          <w:rFonts w:ascii="Arial" w:hAnsi="Arial" w:cs="Arial"/>
        </w:rPr>
        <w:t xml:space="preserve">leaving </w:t>
      </w:r>
      <w:r w:rsidR="000B7B15">
        <w:rPr>
          <w:rFonts w:ascii="Arial" w:hAnsi="Arial" w:cs="Arial"/>
        </w:rPr>
        <w:t>w</w:t>
      </w:r>
      <w:r w:rsidRPr="00A606AD">
        <w:rPr>
          <w:rFonts w:ascii="Arial" w:hAnsi="Arial" w:cs="Arial"/>
        </w:rPr>
        <w:t>etlands</w:t>
      </w:r>
      <w:r w:rsidR="002C4EE0" w:rsidRPr="00A606AD">
        <w:rPr>
          <w:rFonts w:ascii="Arial" w:hAnsi="Arial" w:cs="Arial"/>
        </w:rPr>
        <w:t>- intermediaries</w:t>
      </w:r>
      <w:r w:rsidRPr="00A606AD">
        <w:rPr>
          <w:rFonts w:ascii="Arial" w:hAnsi="Arial" w:cs="Arial"/>
        </w:rPr>
        <w:t xml:space="preserve"> between terrestrial and aquatic systems</w:t>
      </w:r>
      <w:r w:rsidR="007541FD" w:rsidRPr="00A606AD">
        <w:rPr>
          <w:rFonts w:ascii="Arial" w:hAnsi="Arial" w:cs="Arial"/>
        </w:rPr>
        <w:t>-</w:t>
      </w:r>
      <w:r w:rsidRPr="00A606AD">
        <w:rPr>
          <w:rFonts w:ascii="Arial" w:hAnsi="Arial" w:cs="Arial"/>
        </w:rPr>
        <w:t xml:space="preserve"> often excluded from carbon budgets </w:t>
      </w:r>
      <w:sdt>
        <w:sdtPr>
          <w:rPr>
            <w:rFonts w:ascii="Arial" w:hAnsi="Arial" w:cs="Arial"/>
            <w:color w:val="000000"/>
          </w:rPr>
          <w:tag w:val="MENDELEY_CITATION_v3_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"/>
          <w:id w:val="281000408"/>
          <w:placeholder>
            <w:docPart w:val="D27C2E923F1F4AAFA586E13E39E8C052"/>
          </w:placeholder>
        </w:sdtPr>
        <w:sdtContent>
          <w:r w:rsidR="00C536FB" w:rsidRPr="00A606AD">
            <w:rPr>
              <w:rFonts w:ascii="Arial" w:hAnsi="Arial" w:cs="Arial"/>
              <w:color w:val="000000"/>
            </w:rPr>
            <w:t>(Cole et al., 2007; Drake et al., 2018)</w:t>
          </w:r>
        </w:sdtContent>
      </w:sdt>
      <w:r w:rsidRPr="00A606AD">
        <w:rPr>
          <w:rFonts w:ascii="Arial" w:hAnsi="Arial" w:cs="Arial"/>
        </w:rPr>
        <w:t xml:space="preserve">, </w:t>
      </w:r>
      <w:r w:rsidR="002436E0">
        <w:rPr>
          <w:rFonts w:ascii="Arial" w:hAnsi="Arial" w:cs="Arial"/>
        </w:rPr>
        <w:t xml:space="preserve">and </w:t>
      </w:r>
      <w:r w:rsidRPr="00A606AD">
        <w:rPr>
          <w:rFonts w:ascii="Arial" w:hAnsi="Arial" w:cs="Arial"/>
        </w:rPr>
        <w:t xml:space="preserve">inadvertently omitting a </w:t>
      </w:r>
      <w:commentRangeStart w:id="0"/>
      <w:r w:rsidRPr="00A606AD">
        <w:rPr>
          <w:rFonts w:ascii="Arial" w:hAnsi="Arial" w:cs="Arial"/>
        </w:rPr>
        <w:t>source of carbon</w:t>
      </w:r>
      <w:commentRangeEnd w:id="0"/>
      <w:r w:rsidR="005F04AF">
        <w:rPr>
          <w:rStyle w:val="CommentReference"/>
        </w:rPr>
        <w:commentReference w:id="0"/>
      </w:r>
      <w:r w:rsidRPr="00A606AD">
        <w:rPr>
          <w:rFonts w:ascii="Arial" w:hAnsi="Arial" w:cs="Arial"/>
        </w:rPr>
        <w:t xml:space="preserve">. Similarly, small headwater streams are often located in canopy-covered, distant areas, making them difficult to delineate both remotely and in the field </w:t>
      </w:r>
      <w:sdt>
        <w:sdtPr>
          <w:rPr>
            <w:rFonts w:ascii="Arial" w:hAnsi="Arial" w:cs="Arial"/>
            <w:color w:val="000000"/>
          </w:rPr>
          <w:tag w:val="MENDELEY_CITATION_v3_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"/>
          <w:id w:val="-561631847"/>
          <w:placeholder>
            <w:docPart w:val="D27C2E923F1F4AAFA586E13E39E8C052"/>
          </w:placeholder>
        </w:sdtPr>
        <w:sdtContent>
          <w:r w:rsidR="00C536FB" w:rsidRPr="00A606AD">
            <w:rPr>
              <w:rFonts w:ascii="Arial" w:hAnsi="Arial" w:cs="Arial"/>
              <w:color w:val="000000"/>
            </w:rPr>
            <w:t>(Drake et al., 2018; Marx et al., 2017)</w:t>
          </w:r>
        </w:sdtContent>
      </w:sdt>
      <w:r w:rsidRPr="00A606AD">
        <w:rPr>
          <w:rFonts w:ascii="Arial" w:hAnsi="Arial" w:cs="Arial"/>
        </w:rPr>
        <w:t xml:space="preserve">. Yet, small streams, 3 orders and lower, </w:t>
      </w:r>
      <w:r w:rsidR="002436E0">
        <w:rPr>
          <w:rFonts w:ascii="Arial" w:hAnsi="Arial" w:cs="Arial"/>
        </w:rPr>
        <w:t>account for</w:t>
      </w:r>
      <w:commentRangeStart w:id="1"/>
      <w:r w:rsidR="00875B38">
        <w:rPr>
          <w:rFonts w:ascii="Arial" w:hAnsi="Arial" w:cs="Arial"/>
        </w:rPr>
        <w:t xml:space="preserve"> </w:t>
      </w:r>
      <w:commentRangeEnd w:id="1"/>
      <w:r w:rsidR="002C55FA">
        <w:rPr>
          <w:rStyle w:val="CommentReference"/>
        </w:rPr>
        <w:commentReference w:id="1"/>
      </w:r>
      <w:r w:rsidR="00875B38">
        <w:rPr>
          <w:rFonts w:ascii="Arial" w:hAnsi="Arial" w:cs="Arial"/>
        </w:rPr>
        <w:t>36% of stream emissions</w:t>
      </w:r>
      <w:r w:rsidRPr="00A606AD">
        <w:rPr>
          <w:rFonts w:ascii="Arial" w:hAnsi="Arial" w:cs="Arial"/>
        </w:rPr>
        <w:t xml:space="preserve"> </w:t>
      </w:r>
      <w:sdt>
        <w:sdtPr>
          <w:rPr>
            <w:rFonts w:ascii="Arial" w:hAnsi="Arial" w:cs="Arial"/>
            <w:color w:val="000000"/>
          </w:rPr>
          <w:tag w:val="MENDELEY_CITATION_v3_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"/>
          <w:id w:val="1566997037"/>
          <w:placeholder>
            <w:docPart w:val="D27C2E923F1F4AAFA586E13E39E8C052"/>
          </w:placeholder>
        </w:sdtPr>
        <w:sdtContent>
          <w:r w:rsidR="00C536FB" w:rsidRPr="00A606AD">
            <w:rPr>
              <w:rFonts w:ascii="Arial" w:hAnsi="Arial" w:cs="Arial"/>
              <w:color w:val="000000"/>
            </w:rPr>
            <w:t>(Marx et al., 2017)</w:t>
          </w:r>
        </w:sdtContent>
      </w:sdt>
      <w:r w:rsidRPr="00A606AD">
        <w:rPr>
          <w:rFonts w:ascii="Arial" w:hAnsi="Arial" w:cs="Arial"/>
        </w:rPr>
        <w:t xml:space="preserve">. Difficulties associated with delineating the extent of inland waters, and the unknowns related to inland water processing, create keystone discrepancies. The “CO2 gap”, broadly assumed to be groundwater seepage </w:t>
      </w:r>
      <w:sdt>
        <w:sdtPr>
          <w:rPr>
            <w:rFonts w:ascii="Arial" w:hAnsi="Arial" w:cs="Arial"/>
            <w:color w:val="000000"/>
          </w:rPr>
          <w:tag w:val="MENDELEY_CITATION_v3_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"/>
          <w:id w:val="926236504"/>
          <w:placeholder>
            <w:docPart w:val="D27C2E923F1F4AAFA586E13E39E8C052"/>
          </w:placeholder>
        </w:sdtPr>
        <w:sdtContent>
          <w:r w:rsidR="00C536FB" w:rsidRPr="00A606AD">
            <w:rPr>
              <w:rFonts w:ascii="Arial" w:eastAsia="Times New Roman" w:hAnsi="Arial" w:cs="Arial"/>
              <w:color w:val="000000"/>
            </w:rPr>
            <w:t>(Hotchkiss et al., 2015; Siemens &amp; Villarreal, 2003)</w:t>
          </w:r>
        </w:sdtContent>
      </w:sdt>
      <w:r w:rsidRPr="00A606AD">
        <w:rPr>
          <w:rFonts w:ascii="Arial" w:hAnsi="Arial" w:cs="Arial"/>
        </w:rPr>
        <w:t xml:space="preserve">, </w:t>
      </w:r>
      <w:commentRangeStart w:id="2"/>
      <w:r w:rsidRPr="00A606AD">
        <w:rPr>
          <w:rFonts w:ascii="Arial" w:hAnsi="Arial" w:cs="Arial"/>
        </w:rPr>
        <w:t xml:space="preserve">is massively provisional without first </w:t>
      </w:r>
      <w:r w:rsidR="002436E0">
        <w:rPr>
          <w:rFonts w:ascii="Arial" w:hAnsi="Arial" w:cs="Arial"/>
        </w:rPr>
        <w:t>incorporating</w:t>
      </w:r>
      <w:r w:rsidRPr="00A606AD">
        <w:rPr>
          <w:rFonts w:ascii="Arial" w:hAnsi="Arial" w:cs="Arial"/>
        </w:rPr>
        <w:t xml:space="preserve"> the </w:t>
      </w:r>
      <w:proofErr w:type="spellStart"/>
      <w:r w:rsidRPr="00A606AD">
        <w:rPr>
          <w:rFonts w:ascii="Arial" w:hAnsi="Arial" w:cs="Arial"/>
        </w:rPr>
        <w:t>wetlandscape</w:t>
      </w:r>
      <w:proofErr w:type="spellEnd"/>
      <w:r w:rsidRPr="00A606AD">
        <w:rPr>
          <w:rFonts w:ascii="Arial" w:hAnsi="Arial" w:cs="Arial"/>
        </w:rPr>
        <w:t xml:space="preserve"> </w:t>
      </w:r>
      <w:commentRangeEnd w:id="2"/>
      <w:r w:rsidR="007A3155">
        <w:rPr>
          <w:rStyle w:val="CommentReference"/>
        </w:rPr>
        <w:commentReference w:id="2"/>
      </w:r>
      <w:sdt>
        <w:sdtPr>
          <w:rPr>
            <w:rFonts w:ascii="Arial" w:hAnsi="Arial" w:cs="Arial"/>
            <w:color w:val="000000"/>
          </w:rPr>
          <w:tag w:val="MENDELEY_CITATION_v3_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"/>
          <w:id w:val="1392544404"/>
          <w:placeholder>
            <w:docPart w:val="D27C2E923F1F4AAFA586E13E39E8C052"/>
          </w:placeholder>
        </w:sdtPr>
        <w:sdtContent>
          <w:r w:rsidR="00C536FB" w:rsidRPr="00A606AD">
            <w:rPr>
              <w:rFonts w:ascii="Arial" w:eastAsia="Times New Roman" w:hAnsi="Arial" w:cs="Arial"/>
              <w:color w:val="000000"/>
            </w:rPr>
            <w:t>(Kirk &amp; Cohen, 2023)</w:t>
          </w:r>
        </w:sdtContent>
      </w:sdt>
      <w:r w:rsidRPr="00A606AD">
        <w:rPr>
          <w:rFonts w:ascii="Arial" w:hAnsi="Arial" w:cs="Arial"/>
        </w:rPr>
        <w:t xml:space="preserve">. </w:t>
      </w:r>
    </w:p>
    <w:p w14:paraId="31E724DA" w14:textId="3DD2BC6A" w:rsidR="00570674" w:rsidRPr="00A606AD" w:rsidRDefault="00570674" w:rsidP="00F5349F">
      <w:pPr>
        <w:spacing w:line="360" w:lineRule="auto"/>
        <w:ind w:firstLine="427"/>
        <w:rPr>
          <w:rFonts w:ascii="Arial" w:hAnsi="Arial" w:cs="Arial"/>
        </w:rPr>
      </w:pPr>
      <w:r w:rsidRPr="00A606AD">
        <w:rPr>
          <w:rFonts w:ascii="Arial" w:hAnsi="Arial" w:cs="Arial"/>
        </w:rPr>
        <w:lastRenderedPageBreak/>
        <w:t>The necessity for carbon budgeting and transfer models is to identify and quantify the significant players and key exchanges within the global carbon cycle</w:t>
      </w:r>
      <w:r w:rsidR="007541FD" w:rsidRPr="00A606AD">
        <w:rPr>
          <w:rFonts w:ascii="Arial" w:hAnsi="Arial" w:cs="Arial"/>
        </w:rPr>
        <w:t xml:space="preserve"> </w:t>
      </w:r>
      <w:sdt>
        <w:sdtPr>
          <w:rPr>
            <w:rFonts w:ascii="Arial" w:hAnsi="Arial" w:cs="Arial"/>
            <w:color w:val="000000"/>
          </w:rPr>
          <w:tag w:val="MENDELEY_CITATION_v3_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"/>
          <w:id w:val="-1434353674"/>
          <w:placeholder>
            <w:docPart w:val="D27C2E923F1F4AAFA586E13E39E8C052"/>
          </w:placeholder>
        </w:sdtPr>
        <w:sdtContent>
          <w:r w:rsidR="00C536FB" w:rsidRPr="00A606AD">
            <w:rPr>
              <w:rFonts w:ascii="Arial" w:hAnsi="Arial" w:cs="Arial"/>
              <w:color w:val="000000"/>
            </w:rPr>
            <w:t>(Cole et al., 2007)</w:t>
          </w:r>
        </w:sdtContent>
      </w:sdt>
      <w:r w:rsidRPr="00A606AD">
        <w:rPr>
          <w:rFonts w:ascii="Arial" w:hAnsi="Arial" w:cs="Arial"/>
        </w:rPr>
        <w:t>. Improving our understanding of carbon sources and sinks, and how aquatic pathways link these elements, can enhance carbon flux estimates, provide insights for climate change mitigation, improve CO</w:t>
      </w:r>
      <w:r w:rsidRPr="00A606AD">
        <w:rPr>
          <w:rFonts w:ascii="Arial" w:hAnsi="Arial" w:cs="Arial"/>
          <w:vertAlign w:val="subscript"/>
        </w:rPr>
        <w:t>2</w:t>
      </w:r>
      <w:r w:rsidRPr="00A606AD">
        <w:rPr>
          <w:rFonts w:ascii="Arial" w:hAnsi="Arial" w:cs="Arial"/>
        </w:rPr>
        <w:t xml:space="preserve"> management, and aid in predicting feedback loops</w:t>
      </w:r>
      <w:r w:rsidR="007541FD" w:rsidRPr="00A606AD">
        <w:rPr>
          <w:rFonts w:ascii="Arial" w:hAnsi="Arial" w:cs="Arial"/>
        </w:rPr>
        <w:t xml:space="preserve"> </w:t>
      </w:r>
      <w:sdt>
        <w:sdtPr>
          <w:rPr>
            <w:rFonts w:ascii="Arial" w:hAnsi="Arial" w:cs="Arial"/>
            <w:color w:val="000000"/>
          </w:rPr>
          <w:tag w:val="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"/>
          <w:id w:val="-1532953684"/>
          <w:placeholder>
            <w:docPart w:val="D27C2E923F1F4AAFA586E13E39E8C052"/>
          </w:placeholder>
        </w:sdtPr>
        <w:sdtContent>
          <w:r w:rsidR="00C536FB" w:rsidRPr="00A606AD">
            <w:rPr>
              <w:rFonts w:ascii="Arial" w:hAnsi="Arial" w:cs="Arial"/>
              <w:color w:val="000000"/>
            </w:rPr>
            <w:t>(Battin et al., 2023; Cole et al., 2007)</w:t>
          </w:r>
        </w:sdtContent>
      </w:sdt>
      <w:r w:rsidRPr="00A606AD">
        <w:rPr>
          <w:rFonts w:ascii="Arial" w:hAnsi="Arial" w:cs="Arial"/>
        </w:rPr>
        <w:t xml:space="preserve">. Resolving discrepancies in the global carbon budget is challenging, but detailed observational studies across diverse landscapes are crucial for addressing these ambiguities </w:t>
      </w:r>
      <w:sdt>
        <w:sdtPr>
          <w:rPr>
            <w:rFonts w:ascii="Arial" w:hAnsi="Arial" w:cs="Arial"/>
            <w:b/>
            <w:bCs/>
            <w:color w:val="000000"/>
          </w:rPr>
          <w:tag w:val="MENDELEY_CITATION_v3_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"/>
          <w:id w:val="715865833"/>
          <w:placeholder>
            <w:docPart w:val="D27C2E923F1F4AAFA586E13E39E8C052"/>
          </w:placeholder>
        </w:sdtPr>
        <w:sdtContent>
          <w:r w:rsidR="00C536FB" w:rsidRPr="00E62353">
            <w:rPr>
              <w:rFonts w:ascii="Arial" w:hAnsi="Arial" w:cs="Arial"/>
              <w:b/>
              <w:bCs/>
              <w:color w:val="000000"/>
            </w:rPr>
            <w:t>(Battin et al., 2023)</w:t>
          </w:r>
        </w:sdtContent>
      </w:sdt>
      <w:r w:rsidRPr="00E62353">
        <w:rPr>
          <w:rFonts w:ascii="Arial" w:hAnsi="Arial" w:cs="Arial"/>
          <w:b/>
          <w:bCs/>
        </w:rPr>
        <w:t xml:space="preserve">. </w:t>
      </w:r>
      <w:r w:rsidR="00F5349F" w:rsidRPr="00E62353">
        <w:rPr>
          <w:rFonts w:ascii="Arial" w:hAnsi="Arial" w:cs="Arial"/>
          <w:b/>
          <w:bCs/>
        </w:rPr>
        <w:t xml:space="preserve">An ecosystem garnering increasing interest for its capacity to store carbon is the flatwoods- low-terrain forest- of North Florida. Due to the flatwoods confined aquifer and dense wetland-area, deep groundwater seepage is negligible, and the flux of carbon to streams is primarily driven by lateral transport via the shallow water table. As a result, North Florida’s flatwood landscapes exhibit unique modes of carbon transport that are largely disconnected from deep groundwater upwelling. This hydrology fosters carbon storage and creates a transport network through which nutrients and particulates flow laterally downhill before ultimately discharging into tannic, blackwater streams. </w:t>
      </w:r>
      <w:r w:rsidRPr="00E62353">
        <w:rPr>
          <w:rFonts w:ascii="Arial" w:hAnsi="Arial" w:cs="Arial"/>
          <w:b/>
          <w:bCs/>
        </w:rPr>
        <w:t xml:space="preserve">For my PhD dissertation, </w:t>
      </w:r>
      <w:r w:rsidR="00F5349F" w:rsidRPr="00E62353">
        <w:rPr>
          <w:rFonts w:ascii="Arial" w:hAnsi="Arial" w:cs="Arial"/>
          <w:b/>
          <w:bCs/>
        </w:rPr>
        <w:t>t</w:t>
      </w:r>
      <w:commentRangeStart w:id="3"/>
      <w:r w:rsidRPr="00E62353">
        <w:rPr>
          <w:rFonts w:ascii="Arial" w:hAnsi="Arial" w:cs="Arial"/>
          <w:b/>
          <w:bCs/>
        </w:rPr>
        <w:t>hrough</w:t>
      </w:r>
      <w:r w:rsidR="00875B38" w:rsidRPr="00E62353">
        <w:rPr>
          <w:rFonts w:ascii="Arial" w:hAnsi="Arial" w:cs="Arial"/>
          <w:b/>
          <w:bCs/>
        </w:rPr>
        <w:t xml:space="preserve"> </w:t>
      </w:r>
      <w:r w:rsidRPr="00E62353">
        <w:rPr>
          <w:rFonts w:ascii="Arial" w:hAnsi="Arial" w:cs="Arial"/>
          <w:b/>
          <w:bCs/>
        </w:rPr>
        <w:t xml:space="preserve">high-frequency datasets and water sampling, I aim to observe the temporal and spatial dynamics of </w:t>
      </w:r>
      <w:r w:rsidR="00F5349F" w:rsidRPr="00E62353">
        <w:rPr>
          <w:rFonts w:ascii="Arial" w:hAnsi="Arial" w:cs="Arial"/>
          <w:b/>
          <w:bCs/>
        </w:rPr>
        <w:t xml:space="preserve">flatwood </w:t>
      </w:r>
      <w:r w:rsidRPr="00E62353">
        <w:rPr>
          <w:rFonts w:ascii="Arial" w:hAnsi="Arial" w:cs="Arial"/>
          <w:b/>
          <w:bCs/>
        </w:rPr>
        <w:t xml:space="preserve">stream carbon, investigate </w:t>
      </w:r>
      <w:r w:rsidR="00F5349F" w:rsidRPr="00E62353">
        <w:rPr>
          <w:rFonts w:ascii="Arial" w:hAnsi="Arial" w:cs="Arial"/>
          <w:b/>
          <w:bCs/>
        </w:rPr>
        <w:t>wetland-</w:t>
      </w:r>
      <w:r w:rsidRPr="00E62353">
        <w:rPr>
          <w:rFonts w:ascii="Arial" w:hAnsi="Arial" w:cs="Arial"/>
          <w:b/>
          <w:bCs/>
        </w:rPr>
        <w:t>stream carbo</w:t>
      </w:r>
      <w:r w:rsidR="00F5349F" w:rsidRPr="00E62353">
        <w:rPr>
          <w:rFonts w:ascii="Arial" w:hAnsi="Arial" w:cs="Arial"/>
          <w:b/>
          <w:bCs/>
        </w:rPr>
        <w:t>n dynamics</w:t>
      </w:r>
      <w:r w:rsidRPr="00E62353">
        <w:rPr>
          <w:rFonts w:ascii="Arial" w:hAnsi="Arial" w:cs="Arial"/>
          <w:b/>
          <w:bCs/>
        </w:rPr>
        <w:t xml:space="preserve">, and explore how </w:t>
      </w:r>
      <w:r w:rsidR="00FB7DCF" w:rsidRPr="00E62353">
        <w:rPr>
          <w:rFonts w:ascii="Arial" w:hAnsi="Arial" w:cs="Arial"/>
          <w:b/>
          <w:bCs/>
        </w:rPr>
        <w:t xml:space="preserve">the </w:t>
      </w:r>
      <w:proofErr w:type="spellStart"/>
      <w:r w:rsidR="00FB7DCF" w:rsidRPr="00E62353">
        <w:rPr>
          <w:rFonts w:ascii="Arial" w:hAnsi="Arial" w:cs="Arial"/>
          <w:b/>
          <w:bCs/>
        </w:rPr>
        <w:t>wetlandscape</w:t>
      </w:r>
      <w:proofErr w:type="spellEnd"/>
      <w:r w:rsidRPr="00E62353">
        <w:rPr>
          <w:rFonts w:ascii="Arial" w:hAnsi="Arial" w:cs="Arial"/>
          <w:b/>
          <w:bCs/>
        </w:rPr>
        <w:t xml:space="preserve"> influences carbon</w:t>
      </w:r>
      <w:r w:rsidR="00FB7DCF" w:rsidRPr="00E62353">
        <w:rPr>
          <w:rFonts w:ascii="Arial" w:hAnsi="Arial" w:cs="Arial"/>
          <w:b/>
          <w:bCs/>
        </w:rPr>
        <w:t xml:space="preserve"> export</w:t>
      </w:r>
      <w:r w:rsidRPr="00E62353">
        <w:rPr>
          <w:rFonts w:ascii="Arial" w:hAnsi="Arial" w:cs="Arial"/>
          <w:b/>
          <w:bCs/>
        </w:rPr>
        <w:t>.</w:t>
      </w:r>
      <w:r w:rsidRPr="00A606AD">
        <w:rPr>
          <w:rFonts w:ascii="Arial" w:hAnsi="Arial" w:cs="Arial"/>
        </w:rPr>
        <w:t xml:space="preserve"> </w:t>
      </w:r>
      <w:commentRangeEnd w:id="3"/>
      <w:r w:rsidR="005D6BE3">
        <w:rPr>
          <w:rStyle w:val="CommentReference"/>
        </w:rPr>
        <w:commentReference w:id="3"/>
      </w:r>
    </w:p>
    <w:p w14:paraId="0B7D91B2" w14:textId="630171C5" w:rsidR="00570674" w:rsidRPr="00A606AD" w:rsidRDefault="00570674" w:rsidP="00DC792F">
      <w:pPr>
        <w:pStyle w:val="ListParagraph"/>
        <w:numPr>
          <w:ilvl w:val="0"/>
          <w:numId w:val="1"/>
        </w:numPr>
        <w:spacing w:line="360" w:lineRule="auto"/>
        <w:rPr>
          <w:rFonts w:ascii="Arial" w:hAnsi="Arial" w:cs="Arial"/>
        </w:rPr>
      </w:pPr>
      <w:r w:rsidRPr="00A606AD">
        <w:rPr>
          <w:rFonts w:ascii="Arial" w:hAnsi="Arial" w:cs="Arial"/>
          <w:i/>
          <w:iCs/>
        </w:rPr>
        <w:t>Chapter 1</w:t>
      </w:r>
      <w:r w:rsidRPr="00A606AD">
        <w:rPr>
          <w:rFonts w:ascii="Arial" w:hAnsi="Arial" w:cs="Arial"/>
        </w:rPr>
        <w:t xml:space="preserve">: Observe the temporal and spatial dynamics of carbon within low-order, </w:t>
      </w:r>
      <w:commentRangeStart w:id="4"/>
      <w:r w:rsidRPr="00A606AD">
        <w:rPr>
          <w:rFonts w:ascii="Arial" w:hAnsi="Arial" w:cs="Arial"/>
        </w:rPr>
        <w:t xml:space="preserve">flatwood </w:t>
      </w:r>
      <w:commentRangeEnd w:id="4"/>
      <w:r w:rsidR="002A05B1">
        <w:rPr>
          <w:rStyle w:val="CommentReference"/>
        </w:rPr>
        <w:commentReference w:id="4"/>
      </w:r>
      <w:r w:rsidRPr="00A606AD">
        <w:rPr>
          <w:rFonts w:ascii="Arial" w:hAnsi="Arial" w:cs="Arial"/>
        </w:rPr>
        <w:t>streams</w:t>
      </w:r>
      <w:r w:rsidR="007541FD" w:rsidRPr="00A606AD">
        <w:rPr>
          <w:rFonts w:ascii="Arial" w:hAnsi="Arial" w:cs="Arial"/>
        </w:rPr>
        <w:t>.</w:t>
      </w:r>
    </w:p>
    <w:p w14:paraId="6B4B0C9D" w14:textId="4C5F6917" w:rsidR="00570674" w:rsidRPr="00A606AD" w:rsidRDefault="00570674" w:rsidP="00DC792F">
      <w:pPr>
        <w:pStyle w:val="ListParagraph"/>
        <w:numPr>
          <w:ilvl w:val="0"/>
          <w:numId w:val="1"/>
        </w:numPr>
        <w:spacing w:line="360" w:lineRule="auto"/>
        <w:rPr>
          <w:rFonts w:ascii="Arial" w:hAnsi="Arial" w:cs="Arial"/>
        </w:rPr>
      </w:pPr>
      <w:r w:rsidRPr="00A606AD">
        <w:rPr>
          <w:rFonts w:ascii="Arial" w:hAnsi="Arial" w:cs="Arial"/>
          <w:i/>
          <w:iCs/>
        </w:rPr>
        <w:t>Chapter 2</w:t>
      </w:r>
      <w:r w:rsidRPr="00A606AD">
        <w:rPr>
          <w:rFonts w:ascii="Arial" w:hAnsi="Arial" w:cs="Arial"/>
        </w:rPr>
        <w:t xml:space="preserve">: </w:t>
      </w:r>
      <w:r w:rsidR="007541FD" w:rsidRPr="00A606AD">
        <w:rPr>
          <w:rFonts w:ascii="Arial" w:hAnsi="Arial" w:cs="Arial"/>
        </w:rPr>
        <w:t>I</w:t>
      </w:r>
      <w:r w:rsidRPr="00A606AD">
        <w:rPr>
          <w:rFonts w:ascii="Arial" w:hAnsi="Arial" w:cs="Arial"/>
        </w:rPr>
        <w:t xml:space="preserve">nvestigate the </w:t>
      </w:r>
      <w:r w:rsidR="007541FD" w:rsidRPr="00A606AD">
        <w:rPr>
          <w:rFonts w:ascii="Arial" w:hAnsi="Arial" w:cs="Arial"/>
        </w:rPr>
        <w:t>influence</w:t>
      </w:r>
      <w:r w:rsidRPr="00A606AD">
        <w:rPr>
          <w:rFonts w:ascii="Arial" w:hAnsi="Arial" w:cs="Arial"/>
        </w:rPr>
        <w:t xml:space="preserve"> of </w:t>
      </w:r>
      <w:r w:rsidR="00FB7DCF">
        <w:rPr>
          <w:rFonts w:ascii="Arial" w:hAnsi="Arial" w:cs="Arial"/>
        </w:rPr>
        <w:t xml:space="preserve">riparian wetlands </w:t>
      </w:r>
      <w:r w:rsidRPr="00A606AD">
        <w:rPr>
          <w:rFonts w:ascii="Arial" w:hAnsi="Arial" w:cs="Arial"/>
        </w:rPr>
        <w:t>on stream carbon</w:t>
      </w:r>
      <w:r w:rsidR="007541FD" w:rsidRPr="00A606AD">
        <w:rPr>
          <w:rFonts w:ascii="Arial" w:hAnsi="Arial" w:cs="Arial"/>
        </w:rPr>
        <w:t>.</w:t>
      </w:r>
    </w:p>
    <w:p w14:paraId="392FD0A8" w14:textId="2E430B6C" w:rsidR="00570674" w:rsidRPr="00A606AD" w:rsidRDefault="00570674" w:rsidP="00DC792F">
      <w:pPr>
        <w:pStyle w:val="ListParagraph"/>
        <w:numPr>
          <w:ilvl w:val="0"/>
          <w:numId w:val="1"/>
        </w:numPr>
        <w:spacing w:line="360" w:lineRule="auto"/>
        <w:rPr>
          <w:rFonts w:ascii="Arial" w:hAnsi="Arial" w:cs="Arial"/>
        </w:rPr>
      </w:pPr>
      <w:r w:rsidRPr="00A606AD">
        <w:rPr>
          <w:rFonts w:ascii="Arial" w:hAnsi="Arial" w:cs="Arial"/>
          <w:i/>
          <w:iCs/>
        </w:rPr>
        <w:t>Chapter 3</w:t>
      </w:r>
      <w:r w:rsidRPr="00A606AD">
        <w:rPr>
          <w:rFonts w:ascii="Arial" w:hAnsi="Arial" w:cs="Arial"/>
        </w:rPr>
        <w:t>: Holistically map flatwood stream carbon sources and fluxes</w:t>
      </w:r>
      <w:r w:rsidR="007541FD" w:rsidRPr="00A606AD">
        <w:rPr>
          <w:rFonts w:ascii="Arial" w:hAnsi="Arial" w:cs="Arial"/>
        </w:rPr>
        <w:t>.</w:t>
      </w:r>
    </w:p>
    <w:p w14:paraId="77C6CE15" w14:textId="53B776E6" w:rsidR="00466D7E" w:rsidRDefault="00570674" w:rsidP="00DC792F">
      <w:pPr>
        <w:spacing w:line="360" w:lineRule="auto"/>
        <w:rPr>
          <w:rFonts w:ascii="Arial" w:hAnsi="Arial" w:cs="Arial"/>
        </w:rPr>
      </w:pPr>
      <w:r w:rsidRPr="00A606AD">
        <w:rPr>
          <w:rFonts w:ascii="Arial" w:hAnsi="Arial" w:cs="Arial"/>
        </w:rPr>
        <w:t xml:space="preserve">My intention for this research is to emphasize the importance of aquatic-terrestrial ecotones while displaying the influence of landscape hydrology on regional, and in turn, global carbon cycling. Practically, this work will inform management decisions on how to optimize carbon storage on the watershed-level scale, ideally aiding in carbon-credit programs. </w:t>
      </w:r>
    </w:p>
    <w:p w14:paraId="1EE9684F" w14:textId="7B536A99" w:rsidR="00875B38" w:rsidRDefault="00875B38">
      <w:pPr>
        <w:rPr>
          <w:rFonts w:ascii="Arial" w:hAnsi="Arial" w:cs="Arial"/>
        </w:rPr>
      </w:pPr>
      <w:r>
        <w:rPr>
          <w:rFonts w:ascii="Arial" w:hAnsi="Arial" w:cs="Arial"/>
        </w:rPr>
        <w:br w:type="page"/>
      </w:r>
    </w:p>
    <w:p w14:paraId="60A2F941" w14:textId="3385BAD2" w:rsidR="00DC792F" w:rsidRPr="00A606AD" w:rsidRDefault="00DC792F" w:rsidP="00DC792F">
      <w:pPr>
        <w:spacing w:line="360" w:lineRule="auto"/>
        <w:rPr>
          <w:rFonts w:ascii="Arial" w:hAnsi="Arial" w:cs="Arial"/>
          <w:b/>
          <w:bCs/>
        </w:rPr>
      </w:pPr>
      <w:r w:rsidRPr="00A606AD">
        <w:rPr>
          <w:rFonts w:ascii="Arial" w:hAnsi="Arial" w:cs="Arial"/>
          <w:b/>
          <w:bCs/>
        </w:rPr>
        <w:lastRenderedPageBreak/>
        <w:t xml:space="preserve">Chapter 1: Temporal and </w:t>
      </w:r>
      <w:r w:rsidR="00FB7DCF">
        <w:rPr>
          <w:rFonts w:ascii="Arial" w:hAnsi="Arial" w:cs="Arial"/>
          <w:b/>
          <w:bCs/>
        </w:rPr>
        <w:t>S</w:t>
      </w:r>
      <w:commentRangeStart w:id="5"/>
      <w:r w:rsidRPr="00A606AD">
        <w:rPr>
          <w:rFonts w:ascii="Arial" w:hAnsi="Arial" w:cs="Arial"/>
          <w:b/>
          <w:bCs/>
        </w:rPr>
        <w:t xml:space="preserve">patial </w:t>
      </w:r>
      <w:r w:rsidR="00FB7DCF">
        <w:rPr>
          <w:rFonts w:ascii="Arial" w:hAnsi="Arial" w:cs="Arial"/>
          <w:b/>
          <w:bCs/>
        </w:rPr>
        <w:t>C</w:t>
      </w:r>
      <w:r w:rsidRPr="00A606AD">
        <w:rPr>
          <w:rFonts w:ascii="Arial" w:hAnsi="Arial" w:cs="Arial"/>
          <w:b/>
          <w:bCs/>
        </w:rPr>
        <w:t xml:space="preserve">arbon </w:t>
      </w:r>
      <w:r w:rsidR="00FB7DCF">
        <w:rPr>
          <w:rFonts w:ascii="Arial" w:hAnsi="Arial" w:cs="Arial"/>
          <w:b/>
          <w:bCs/>
        </w:rPr>
        <w:t>D</w:t>
      </w:r>
      <w:r w:rsidRPr="00A606AD">
        <w:rPr>
          <w:rFonts w:ascii="Arial" w:hAnsi="Arial" w:cs="Arial"/>
          <w:b/>
          <w:bCs/>
        </w:rPr>
        <w:t>ynamic</w:t>
      </w:r>
      <w:r w:rsidR="00593BDF">
        <w:rPr>
          <w:rFonts w:ascii="Arial" w:hAnsi="Arial" w:cs="Arial"/>
          <w:b/>
          <w:bCs/>
        </w:rPr>
        <w:t>s</w:t>
      </w:r>
      <w:r w:rsidRPr="00A606AD">
        <w:rPr>
          <w:rFonts w:ascii="Arial" w:hAnsi="Arial" w:cs="Arial"/>
          <w:b/>
          <w:bCs/>
        </w:rPr>
        <w:t xml:space="preserve"> </w:t>
      </w:r>
      <w:commentRangeEnd w:id="5"/>
      <w:r w:rsidR="00561EC4">
        <w:rPr>
          <w:rStyle w:val="CommentReference"/>
        </w:rPr>
        <w:commentReference w:id="5"/>
      </w:r>
      <w:r w:rsidRPr="00A606AD">
        <w:rPr>
          <w:rFonts w:ascii="Arial" w:hAnsi="Arial" w:cs="Arial"/>
          <w:b/>
          <w:bCs/>
        </w:rPr>
        <w:t xml:space="preserve">in Flatwood, Blackwater Streams: the Chimney-Reactor Pendulum </w:t>
      </w:r>
    </w:p>
    <w:p w14:paraId="6741276D" w14:textId="1137B4E3" w:rsidR="00DC792F" w:rsidRPr="00A606AD" w:rsidRDefault="00DC792F" w:rsidP="009A1FD9">
      <w:pPr>
        <w:spacing w:line="360" w:lineRule="auto"/>
        <w:ind w:firstLine="360"/>
        <w:rPr>
          <w:rFonts w:ascii="Arial" w:hAnsi="Arial" w:cs="Arial"/>
        </w:rPr>
      </w:pPr>
      <w:r w:rsidRPr="00A606AD">
        <w:rPr>
          <w:rFonts w:ascii="Arial" w:hAnsi="Arial" w:cs="Arial"/>
        </w:rPr>
        <w:t xml:space="preserve">Streams link terrestrial and marine environments, transporting, storing, and transforming terrestrial carbon before it reaches the world’s oceans </w:t>
      </w:r>
      <w:sdt>
        <w:sdtPr>
          <w:rPr>
            <w:rFonts w:ascii="Arial" w:hAnsi="Arial" w:cs="Arial"/>
            <w:color w:val="000000"/>
          </w:rPr>
          <w:tag w:val="MENDELEY_CITATION_v3_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"/>
          <w:id w:val="1513260010"/>
          <w:placeholder>
            <w:docPart w:val="01F3DC716DD94498AFC9EBE6413AFAAC"/>
          </w:placeholder>
        </w:sdtPr>
        <w:sdtContent>
          <w:r w:rsidR="00C536FB" w:rsidRPr="00A606AD">
            <w:rPr>
              <w:rFonts w:ascii="Arial" w:eastAsia="Times New Roman" w:hAnsi="Arial" w:cs="Arial"/>
              <w:color w:val="000000"/>
            </w:rPr>
            <w:t>(Battin et al., 2009; Cole &amp; Caraco, 2001; Regnier et al., 2022)</w:t>
          </w:r>
        </w:sdtContent>
      </w:sdt>
      <w:r w:rsidRPr="00A606AD">
        <w:rPr>
          <w:rFonts w:ascii="Arial" w:hAnsi="Arial" w:cs="Arial"/>
        </w:rPr>
        <w:t>. Terrestrial litterfall and debris enter small, low-order streams and accumulate in large, high-order rivers before discharging into coastal marshes. In the outdated, “conventional carbon cycle”, this transport from low to high-order streams was viewed as passive</w:t>
      </w:r>
      <w:r w:rsidRPr="00A606AD">
        <w:rPr>
          <w:rFonts w:ascii="Arial" w:hAnsi="Arial" w:cs="Arial"/>
          <w:color w:val="000000"/>
        </w:rPr>
        <w:t xml:space="preserve"> </w:t>
      </w:r>
      <w:sdt>
        <w:sdtPr>
          <w:rPr>
            <w:rFonts w:ascii="Arial" w:hAnsi="Arial" w:cs="Arial"/>
            <w:color w:val="000000"/>
          </w:rPr>
          <w:tag w:val="MENDELEY_CITATION_v3_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"/>
          <w:id w:val="-1694919113"/>
          <w:placeholder>
            <w:docPart w:val="6B4E1C04833B44F3AFFE3B211111D625"/>
          </w:placeholder>
        </w:sdtPr>
        <w:sdtContent>
          <w:r w:rsidR="00C536FB" w:rsidRPr="00A606AD">
            <w:rPr>
              <w:rFonts w:ascii="Arial" w:hAnsi="Arial" w:cs="Arial"/>
              <w:color w:val="000000"/>
            </w:rPr>
            <w:t>(Battin et al., 2009)</w:t>
          </w:r>
        </w:sdtContent>
      </w:sdt>
      <w:r w:rsidRPr="00A606AD">
        <w:rPr>
          <w:rFonts w:ascii="Arial" w:hAnsi="Arial" w:cs="Arial"/>
        </w:rPr>
        <w:t xml:space="preserve">, with minimal biogeochemical activity </w:t>
      </w:r>
      <w:sdt>
        <w:sdtPr>
          <w:rPr>
            <w:rFonts w:ascii="Arial" w:hAnsi="Arial" w:cs="Arial"/>
            <w:color w:val="000000"/>
          </w:rPr>
          <w:tag w:val="MENDELEY_CITATION_v3_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"/>
          <w:id w:val="-1863428512"/>
          <w:placeholder>
            <w:docPart w:val="01F3DC716DD94498AFC9EBE6413AFAAC"/>
          </w:placeholder>
        </w:sdtPr>
        <w:sdtContent>
          <w:r w:rsidR="00C536FB" w:rsidRPr="00A606AD">
            <w:rPr>
              <w:rFonts w:ascii="Arial" w:hAnsi="Arial" w:cs="Arial"/>
              <w:color w:val="000000"/>
            </w:rPr>
            <w:t>(Cole et al., 2007)</w:t>
          </w:r>
        </w:sdtContent>
      </w:sdt>
      <w:r w:rsidRPr="00A606AD">
        <w:rPr>
          <w:rFonts w:ascii="Arial" w:hAnsi="Arial" w:cs="Arial"/>
        </w:rPr>
        <w:t xml:space="preserve">. Now, streams and rivers are understood to play an active role in global carbon cycling. Less than half of terrestrial carbon inputs reach the oceans; the rest is mineralized or stored as water flows toward the coast </w:t>
      </w:r>
      <w:sdt>
        <w:sdtPr>
          <w:rPr>
            <w:rFonts w:ascii="Arial" w:hAnsi="Arial" w:cs="Arial"/>
            <w:color w:val="000000"/>
          </w:rPr>
          <w:tag w:val="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"/>
          <w:id w:val="-1053610091"/>
          <w:placeholder>
            <w:docPart w:val="18C172B6C5B5470EBB88B299A5288056"/>
          </w:placeholder>
        </w:sdtPr>
        <w:sdtContent>
          <w:r w:rsidR="00C536FB" w:rsidRPr="00A606AD">
            <w:rPr>
              <w:rFonts w:ascii="Arial" w:hAnsi="Arial" w:cs="Arial"/>
              <w:color w:val="000000"/>
            </w:rPr>
            <w:t>(</w:t>
          </w:r>
          <w:proofErr w:type="spellStart"/>
          <w:r w:rsidR="00C536FB" w:rsidRPr="00A606AD">
            <w:rPr>
              <w:rFonts w:ascii="Arial" w:hAnsi="Arial" w:cs="Arial"/>
              <w:color w:val="000000"/>
            </w:rPr>
            <w:t>Aufdenkampe</w:t>
          </w:r>
          <w:proofErr w:type="spellEnd"/>
          <w:r w:rsidR="00C536FB" w:rsidRPr="00A606AD">
            <w:rPr>
              <w:rFonts w:ascii="Arial" w:hAnsi="Arial" w:cs="Arial"/>
              <w:color w:val="000000"/>
            </w:rPr>
            <w:t xml:space="preserve"> et al., 2011</w:t>
          </w:r>
          <w:r w:rsidR="00FB7DCF">
            <w:rPr>
              <w:rFonts w:ascii="Arial" w:hAnsi="Arial" w:cs="Arial"/>
              <w:color w:val="000000"/>
            </w:rPr>
            <w:t xml:space="preserve">; </w:t>
          </w:r>
          <w:r w:rsidR="00C536FB" w:rsidRPr="00A606AD">
            <w:rPr>
              <w:rFonts w:ascii="Arial" w:hAnsi="Arial" w:cs="Arial"/>
              <w:color w:val="000000"/>
            </w:rPr>
            <w:t>Raymond et al., 2013; Regnier et al., 2022)</w:t>
          </w:r>
        </w:sdtContent>
      </w:sdt>
      <w:r w:rsidRPr="00A606AD">
        <w:rPr>
          <w:rFonts w:ascii="Arial" w:hAnsi="Arial" w:cs="Arial"/>
        </w:rPr>
        <w:t xml:space="preserve">. Yet, CO2 emissions from global streams are equivalent to terrestrial net ecosystem productivity, and total stream carbon is often greater per unit area than the surrounding terrestrial landscape </w:t>
      </w:r>
      <w:sdt>
        <w:sdtPr>
          <w:rPr>
            <w:rFonts w:ascii="Arial" w:hAnsi="Arial" w:cs="Arial"/>
            <w:color w:val="000000"/>
          </w:rPr>
          <w:tag w:val="MENDELEY_CITATION_v3_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"/>
          <w:id w:val="-391659926"/>
          <w:placeholder>
            <w:docPart w:val="01F3DC716DD94498AFC9EBE6413AFAAC"/>
          </w:placeholder>
        </w:sdtPr>
        <w:sdtContent>
          <w:r w:rsidR="00C536FB" w:rsidRPr="00A606AD">
            <w:rPr>
              <w:rFonts w:ascii="Arial" w:hAnsi="Arial" w:cs="Arial"/>
              <w:color w:val="000000"/>
            </w:rPr>
            <w:t>(Drake et al., 2018)</w:t>
          </w:r>
        </w:sdtContent>
      </w:sdt>
      <w:r w:rsidRPr="00A606AD">
        <w:rPr>
          <w:rFonts w:ascii="Arial" w:hAnsi="Arial" w:cs="Arial"/>
        </w:rPr>
        <w:t xml:space="preserve">. </w:t>
      </w:r>
      <w:commentRangeStart w:id="6"/>
      <w:r w:rsidRPr="00A606AD">
        <w:rPr>
          <w:rFonts w:ascii="Arial" w:hAnsi="Arial" w:cs="Arial"/>
        </w:rPr>
        <w:t>Lotic carbon outputs are greater than inputs, creating uncertainties in regional and global</w:t>
      </w:r>
      <w:r w:rsidR="00FB7DCF">
        <w:rPr>
          <w:rFonts w:ascii="Arial" w:hAnsi="Arial" w:cs="Arial"/>
        </w:rPr>
        <w:t xml:space="preserve"> yearly</w:t>
      </w:r>
      <w:r w:rsidRPr="00A606AD">
        <w:rPr>
          <w:rFonts w:ascii="Arial" w:hAnsi="Arial" w:cs="Arial"/>
        </w:rPr>
        <w:t xml:space="preserve"> carbon budgets</w:t>
      </w:r>
      <w:commentRangeEnd w:id="6"/>
      <w:r w:rsidR="00F24FCD">
        <w:rPr>
          <w:rStyle w:val="CommentReference"/>
        </w:rPr>
        <w:commentReference w:id="6"/>
      </w:r>
      <w:r w:rsidRPr="00A606AD">
        <w:rPr>
          <w:rFonts w:ascii="Arial" w:hAnsi="Arial" w:cs="Arial"/>
        </w:rPr>
        <w:t>. The “carbon gap” is debated in the literature but largely attributed to CO2-rich groundwater degassing from the stream channel</w:t>
      </w:r>
      <w:r w:rsidRPr="00A606AD">
        <w:rPr>
          <w:rFonts w:ascii="Arial" w:hAnsi="Arial" w:cs="Arial"/>
          <w:color w:val="000000"/>
        </w:rPr>
        <w:t xml:space="preserve"> </w:t>
      </w:r>
      <w:sdt>
        <w:sdtPr>
          <w:rPr>
            <w:rFonts w:ascii="Arial" w:hAnsi="Arial" w:cs="Arial"/>
            <w:color w:val="000000"/>
          </w:rPr>
          <w:tag w:val="MENDELEY_CITATION_v3_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"/>
          <w:id w:val="-838923834"/>
          <w:placeholder>
            <w:docPart w:val="5E86C4C95C284C47AE98808424389DBC"/>
          </w:placeholder>
        </w:sdtPr>
        <w:sdtContent>
          <w:r w:rsidR="00C536FB" w:rsidRPr="00A606AD">
            <w:rPr>
              <w:rFonts w:ascii="Arial" w:eastAsia="Times New Roman" w:hAnsi="Arial" w:cs="Arial"/>
              <w:color w:val="000000"/>
            </w:rPr>
            <w:t>(Hall et al., 2016, Siemens &amp; Villarreal 2003)</w:t>
          </w:r>
        </w:sdtContent>
      </w:sdt>
      <w:r w:rsidRPr="00A606AD">
        <w:rPr>
          <w:rFonts w:ascii="Arial" w:hAnsi="Arial" w:cs="Arial"/>
        </w:rPr>
        <w:t xml:space="preserve">. However, other sources, such as wetland or internal production, are insufficiently explored and constrained </w:t>
      </w:r>
      <w:sdt>
        <w:sdtPr>
          <w:rPr>
            <w:rFonts w:ascii="Arial" w:hAnsi="Arial" w:cs="Arial"/>
            <w:color w:val="000000"/>
          </w:rPr>
          <w:tag w:val="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"/>
          <w:id w:val="357089282"/>
          <w:placeholder>
            <w:docPart w:val="01F3DC716DD94498AFC9EBE6413AFAAC"/>
          </w:placeholder>
        </w:sdtPr>
        <w:sdtContent>
          <w:r w:rsidR="00C536FB" w:rsidRPr="00A606AD">
            <w:rPr>
              <w:rFonts w:ascii="Arial" w:eastAsia="Times New Roman" w:hAnsi="Arial" w:cs="Arial"/>
              <w:color w:val="000000"/>
            </w:rPr>
            <w:t xml:space="preserve">(Abril &amp; Borges, 2019; </w:t>
          </w:r>
          <w:proofErr w:type="spellStart"/>
          <w:r w:rsidR="00C536FB" w:rsidRPr="00A606AD">
            <w:rPr>
              <w:rFonts w:ascii="Arial" w:eastAsia="Times New Roman" w:hAnsi="Arial" w:cs="Arial"/>
              <w:color w:val="000000"/>
            </w:rPr>
            <w:t>Bertuzzo</w:t>
          </w:r>
          <w:proofErr w:type="spellEnd"/>
          <w:r w:rsidR="00C536FB" w:rsidRPr="00A606AD">
            <w:rPr>
              <w:rFonts w:ascii="Arial" w:eastAsia="Times New Roman" w:hAnsi="Arial" w:cs="Arial"/>
              <w:color w:val="000000"/>
            </w:rPr>
            <w:t xml:space="preserve"> et al., 2022; Kirk &amp; Cohen, 2023)</w:t>
          </w:r>
        </w:sdtContent>
      </w:sdt>
      <w:r w:rsidRPr="00A606AD">
        <w:rPr>
          <w:rFonts w:ascii="Arial" w:hAnsi="Arial" w:cs="Arial"/>
        </w:rPr>
        <w:t>.</w:t>
      </w:r>
    </w:p>
    <w:p w14:paraId="49926141" w14:textId="42B13E6A" w:rsidR="00DC792F" w:rsidRPr="00A606AD" w:rsidRDefault="00DC792F" w:rsidP="00DC792F">
      <w:pPr>
        <w:spacing w:line="360" w:lineRule="auto"/>
        <w:ind w:firstLine="360"/>
        <w:rPr>
          <w:rFonts w:ascii="Arial" w:hAnsi="Arial" w:cs="Arial"/>
        </w:rPr>
      </w:pPr>
      <w:r w:rsidRPr="00A606AD">
        <w:rPr>
          <w:rFonts w:ascii="Arial" w:hAnsi="Arial" w:cs="Arial"/>
        </w:rPr>
        <w:t xml:space="preserve">An inadequately researched but </w:t>
      </w:r>
      <w:commentRangeStart w:id="7"/>
      <w:r w:rsidRPr="00A606AD">
        <w:rPr>
          <w:rFonts w:ascii="Arial" w:hAnsi="Arial" w:cs="Arial"/>
        </w:rPr>
        <w:t xml:space="preserve">increasingly </w:t>
      </w:r>
      <w:r w:rsidR="00BF714A">
        <w:rPr>
          <w:rFonts w:ascii="Arial" w:hAnsi="Arial" w:cs="Arial"/>
        </w:rPr>
        <w:t>appreciated</w:t>
      </w:r>
      <w:r w:rsidRPr="00A606AD">
        <w:rPr>
          <w:rFonts w:ascii="Arial" w:hAnsi="Arial" w:cs="Arial"/>
        </w:rPr>
        <w:t xml:space="preserve"> </w:t>
      </w:r>
      <w:commentRangeEnd w:id="7"/>
      <w:r w:rsidR="002A1828">
        <w:rPr>
          <w:rStyle w:val="CommentReference"/>
        </w:rPr>
        <w:commentReference w:id="7"/>
      </w:r>
      <w:r w:rsidRPr="00A606AD">
        <w:rPr>
          <w:rFonts w:ascii="Arial" w:hAnsi="Arial" w:cs="Arial"/>
        </w:rPr>
        <w:t xml:space="preserve">area of stream carbon cycling is the contribution of low-order, headwater streams. Small streams, though covering less than 1% of Earth's area </w:t>
      </w:r>
      <w:sdt>
        <w:sdtPr>
          <w:rPr>
            <w:rFonts w:ascii="Arial" w:hAnsi="Arial" w:cs="Arial"/>
            <w:color w:val="000000"/>
          </w:rPr>
          <w:tag w:val="MENDELEY_CITATION_v3_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"/>
          <w:id w:val="-1159918576"/>
          <w:placeholder>
            <w:docPart w:val="01F3DC716DD94498AFC9EBE6413AFAAC"/>
          </w:placeholder>
        </w:sdtPr>
        <w:sdtContent>
          <w:r w:rsidR="00C536FB" w:rsidRPr="00A606AD">
            <w:rPr>
              <w:rFonts w:ascii="Arial" w:hAnsi="Arial" w:cs="Arial"/>
              <w:color w:val="000000"/>
            </w:rPr>
            <w:t>(Battin et al., 2009)</w:t>
          </w:r>
        </w:sdtContent>
      </w:sdt>
      <w:r w:rsidRPr="00A606AD">
        <w:rPr>
          <w:rFonts w:ascii="Arial" w:hAnsi="Arial" w:cs="Arial"/>
        </w:rPr>
        <w:t xml:space="preserve">, constitute the largest portion of all lotic ecosystems and drain approximately 75% of all watersheds </w:t>
      </w:r>
      <w:sdt>
        <w:sdtPr>
          <w:rPr>
            <w:rFonts w:ascii="Arial" w:hAnsi="Arial" w:cs="Arial"/>
            <w:color w:val="000000"/>
          </w:rPr>
          <w:tag w:val="MENDELEY_CITATION_v3_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"/>
          <w:id w:val="2097825291"/>
          <w:placeholder>
            <w:docPart w:val="01F3DC716DD94498AFC9EBE6413AFAAC"/>
          </w:placeholder>
        </w:sdtPr>
        <w:sdtContent>
          <w:r w:rsidR="00C536FB" w:rsidRPr="00A606AD">
            <w:rPr>
              <w:rFonts w:ascii="Arial" w:hAnsi="Arial" w:cs="Arial"/>
              <w:color w:val="000000"/>
            </w:rPr>
            <w:t>(Marx et al., 2017)</w:t>
          </w:r>
        </w:sdtContent>
      </w:sdt>
      <w:r w:rsidRPr="00A606AD">
        <w:rPr>
          <w:rFonts w:ascii="Arial" w:hAnsi="Arial" w:cs="Arial"/>
        </w:rPr>
        <w:t xml:space="preserve">. Headwater catchments have higher DOC concentrations than high-order, downstream waters </w:t>
      </w:r>
      <w:sdt>
        <w:sdtPr>
          <w:rPr>
            <w:rFonts w:ascii="Arial" w:hAnsi="Arial" w:cs="Arial"/>
            <w:color w:val="000000"/>
          </w:rPr>
          <w:tag w:val="MENDELEY_CITATION_v3_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"/>
          <w:id w:val="-867370985"/>
          <w:placeholder>
            <w:docPart w:val="01F3DC716DD94498AFC9EBE6413AFAAC"/>
          </w:placeholder>
        </w:sdtPr>
        <w:sdtContent>
          <w:r w:rsidR="00C536FB" w:rsidRPr="00A606AD">
            <w:rPr>
              <w:rFonts w:ascii="Arial" w:hAnsi="Arial" w:cs="Arial"/>
              <w:color w:val="000000"/>
            </w:rPr>
            <w:t>(Ågren et al., 2007; Ledesma et al., 2015)</w:t>
          </w:r>
        </w:sdtContent>
      </w:sdt>
      <w:r w:rsidRPr="00A606AD">
        <w:rPr>
          <w:rFonts w:ascii="Arial" w:hAnsi="Arial" w:cs="Arial"/>
        </w:rPr>
        <w:t xml:space="preserve">, and 36% of stream CO2 emissions is predicted to originate from small streams (0.93 Pg-C/yr) </w:t>
      </w:r>
      <w:sdt>
        <w:sdtPr>
          <w:rPr>
            <w:rFonts w:ascii="Arial" w:hAnsi="Arial" w:cs="Arial"/>
            <w:color w:val="000000"/>
          </w:rPr>
          <w:tag w:val="MENDELEY_CITATION_v3_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"/>
          <w:id w:val="2048103648"/>
          <w:placeholder>
            <w:docPart w:val="01F3DC716DD94498AFC9EBE6413AFAAC"/>
          </w:placeholder>
        </w:sdtPr>
        <w:sdtContent>
          <w:r w:rsidR="00C536FB" w:rsidRPr="00A606AD">
            <w:rPr>
              <w:rFonts w:ascii="Arial" w:hAnsi="Arial" w:cs="Arial"/>
              <w:color w:val="000000"/>
            </w:rPr>
            <w:t>(Marx et al., 2017)</w:t>
          </w:r>
        </w:sdtContent>
      </w:sdt>
      <w:r w:rsidRPr="00A606AD">
        <w:rPr>
          <w:rFonts w:ascii="Arial" w:hAnsi="Arial" w:cs="Arial"/>
        </w:rPr>
        <w:t>. However, estimates of small stream carbon fluxes, and the processes driving the high biogeochemical activity</w:t>
      </w:r>
      <w:r w:rsidR="00E21FFE">
        <w:rPr>
          <w:rFonts w:ascii="Arial" w:hAnsi="Arial" w:cs="Arial"/>
        </w:rPr>
        <w:t>,</w:t>
      </w:r>
      <w:r w:rsidR="007541FD" w:rsidRPr="00A606AD">
        <w:rPr>
          <w:rFonts w:ascii="Arial" w:hAnsi="Arial" w:cs="Arial"/>
        </w:rPr>
        <w:t xml:space="preserve"> </w:t>
      </w:r>
      <w:r w:rsidRPr="00A606AD">
        <w:rPr>
          <w:rFonts w:ascii="Arial" w:hAnsi="Arial" w:cs="Arial"/>
        </w:rPr>
        <w:t xml:space="preserve">are relatively few and largely speculative </w:t>
      </w:r>
      <w:sdt>
        <w:sdtPr>
          <w:rPr>
            <w:rFonts w:ascii="Arial" w:hAnsi="Arial" w:cs="Arial"/>
            <w:color w:val="000000"/>
          </w:rPr>
          <w:tag w:val="MENDELEY_CITATION_v3_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"/>
          <w:id w:val="366113861"/>
          <w:placeholder>
            <w:docPart w:val="01F3DC716DD94498AFC9EBE6413AFAAC"/>
          </w:placeholder>
        </w:sdtPr>
        <w:sdtContent>
          <w:r w:rsidR="00C536FB" w:rsidRPr="00A606AD">
            <w:rPr>
              <w:rFonts w:ascii="Arial" w:hAnsi="Arial" w:cs="Arial"/>
              <w:color w:val="000000"/>
            </w:rPr>
            <w:t>(Drake et al., 2018; Marx et al., 2017)</w:t>
          </w:r>
        </w:sdtContent>
      </w:sdt>
      <w:r w:rsidRPr="00A606AD">
        <w:rPr>
          <w:rFonts w:ascii="Arial" w:hAnsi="Arial" w:cs="Arial"/>
        </w:rPr>
        <w:t xml:space="preserve">. </w:t>
      </w:r>
      <w:r w:rsidR="00BF714A">
        <w:rPr>
          <w:rFonts w:ascii="Arial" w:hAnsi="Arial" w:cs="Arial"/>
        </w:rPr>
        <w:t>Available</w:t>
      </w:r>
      <w:commentRangeStart w:id="8"/>
      <w:r w:rsidRPr="00A606AD">
        <w:rPr>
          <w:rFonts w:ascii="Arial" w:hAnsi="Arial" w:cs="Arial"/>
        </w:rPr>
        <w:t xml:space="preserve"> research </w:t>
      </w:r>
      <w:commentRangeEnd w:id="8"/>
      <w:r w:rsidR="00266FF1">
        <w:rPr>
          <w:rStyle w:val="CommentReference"/>
        </w:rPr>
        <w:commentReference w:id="8"/>
      </w:r>
      <w:r w:rsidR="007541FD" w:rsidRPr="00A606AD">
        <w:rPr>
          <w:rFonts w:ascii="Arial" w:hAnsi="Arial" w:cs="Arial"/>
        </w:rPr>
        <w:t>largely</w:t>
      </w:r>
      <w:r w:rsidRPr="00A606AD">
        <w:rPr>
          <w:rFonts w:ascii="Arial" w:hAnsi="Arial" w:cs="Arial"/>
        </w:rPr>
        <w:t xml:space="preserve"> investigates carbon dynamics in </w:t>
      </w:r>
      <w:r w:rsidRPr="00A606AD">
        <w:rPr>
          <w:rFonts w:ascii="Arial" w:hAnsi="Arial" w:cs="Arial"/>
        </w:rPr>
        <w:lastRenderedPageBreak/>
        <w:t xml:space="preserve">stream orders four or higher, overlooking first, second, and third order, often perennial, streams </w:t>
      </w:r>
      <w:sdt>
        <w:sdtPr>
          <w:rPr>
            <w:rFonts w:ascii="Arial" w:hAnsi="Arial" w:cs="Arial"/>
            <w:color w:val="000000"/>
          </w:rPr>
          <w:tag w:val="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"/>
          <w:id w:val="-718974335"/>
          <w:placeholder>
            <w:docPart w:val="01F3DC716DD94498AFC9EBE6413AFAAC"/>
          </w:placeholder>
        </w:sdtPr>
        <w:sdtContent>
          <w:r w:rsidR="00C536FB" w:rsidRPr="00A606AD">
            <w:rPr>
              <w:rFonts w:ascii="Arial" w:hAnsi="Arial" w:cs="Arial"/>
              <w:color w:val="000000"/>
            </w:rPr>
            <w:t xml:space="preserve">(Cole et al., 2007; Drake et al., 2018; </w:t>
          </w:r>
          <w:proofErr w:type="spellStart"/>
          <w:r w:rsidR="00C536FB" w:rsidRPr="00A606AD">
            <w:rPr>
              <w:rFonts w:ascii="Arial" w:hAnsi="Arial" w:cs="Arial"/>
              <w:color w:val="000000"/>
            </w:rPr>
            <w:t>Lauerwald</w:t>
          </w:r>
          <w:proofErr w:type="spellEnd"/>
          <w:r w:rsidR="00C536FB" w:rsidRPr="00A606AD">
            <w:rPr>
              <w:rFonts w:ascii="Arial" w:hAnsi="Arial" w:cs="Arial"/>
              <w:color w:val="000000"/>
            </w:rPr>
            <w:t xml:space="preserve"> et al., 2012)</w:t>
          </w:r>
        </w:sdtContent>
      </w:sdt>
      <w:r w:rsidRPr="00A606AD">
        <w:rPr>
          <w:rFonts w:ascii="Arial" w:hAnsi="Arial" w:cs="Arial"/>
        </w:rPr>
        <w:t xml:space="preserve">. Numerous models have predicted a negative relationship between gas transfer velocity and stream order </w:t>
      </w:r>
      <w:sdt>
        <w:sdtPr>
          <w:rPr>
            <w:rFonts w:ascii="Arial" w:hAnsi="Arial" w:cs="Arial"/>
            <w:color w:val="000000"/>
          </w:rPr>
          <w:tag w:val="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"/>
          <w:id w:val="1226948824"/>
          <w:placeholder>
            <w:docPart w:val="01F3DC716DD94498AFC9EBE6413AFAAC"/>
          </w:placeholder>
        </w:sdtPr>
        <w:sdtContent>
          <w:r w:rsidR="00C536FB" w:rsidRPr="00A606AD">
            <w:rPr>
              <w:rFonts w:ascii="Arial" w:hAnsi="Arial" w:cs="Arial"/>
              <w:color w:val="000000"/>
            </w:rPr>
            <w:t>(Marx et al., 2017; Raymond et al., 2013)</w:t>
          </w:r>
        </w:sdtContent>
      </w:sdt>
      <w:r w:rsidRPr="00A606AD">
        <w:rPr>
          <w:rFonts w:ascii="Arial" w:hAnsi="Arial" w:cs="Arial"/>
        </w:rPr>
        <w:t>, estimating CO2 emissions from first to third-order streams contribute three times the global stream average, suggesting that global budgets underestimate global stream emissions</w:t>
      </w:r>
      <w:r w:rsidRPr="00A606AD">
        <w:rPr>
          <w:rFonts w:ascii="Arial" w:hAnsi="Arial" w:cs="Arial"/>
          <w:color w:val="000000"/>
        </w:rPr>
        <w:t xml:space="preserve"> </w:t>
      </w:r>
      <w:sdt>
        <w:sdtPr>
          <w:rPr>
            <w:rFonts w:ascii="Arial" w:hAnsi="Arial" w:cs="Arial"/>
            <w:color w:val="000000"/>
          </w:rPr>
          <w:tag w:val="MENDELEY_CITATION_v3_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"/>
          <w:id w:val="-53166612"/>
          <w:placeholder>
            <w:docPart w:val="955E2492F9CC42F69796F9A9870B508C"/>
          </w:placeholder>
        </w:sdtPr>
        <w:sdtContent>
          <w:r w:rsidR="00C536FB" w:rsidRPr="00A606AD">
            <w:rPr>
              <w:rFonts w:ascii="Arial" w:hAnsi="Arial" w:cs="Arial"/>
              <w:color w:val="000000"/>
            </w:rPr>
            <w:t>(Raymond et al., 2013)</w:t>
          </w:r>
        </w:sdtContent>
      </w:sdt>
      <w:r w:rsidRPr="00A606AD">
        <w:rPr>
          <w:rFonts w:ascii="Arial" w:hAnsi="Arial" w:cs="Arial"/>
        </w:rPr>
        <w:t xml:space="preserve">. This knowledge gap is partially due to the location of small, headwater streams, which are typically in remote, undeveloped areas, making remote sensing delineation challenging and field access energy-intensive </w:t>
      </w:r>
      <w:sdt>
        <w:sdtPr>
          <w:rPr>
            <w:rFonts w:ascii="Arial" w:hAnsi="Arial" w:cs="Arial"/>
            <w:color w:val="000000"/>
          </w:rPr>
          <w:tag w:val="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"/>
          <w:id w:val="1095208928"/>
          <w:placeholder>
            <w:docPart w:val="01F3DC716DD94498AFC9EBE6413AFAAC"/>
          </w:placeholder>
        </w:sdtPr>
        <w:sdtContent>
          <w:r w:rsidR="00C536FB" w:rsidRPr="00A606AD">
            <w:rPr>
              <w:rFonts w:ascii="Arial" w:hAnsi="Arial" w:cs="Arial"/>
              <w:color w:val="000000"/>
            </w:rPr>
            <w:t>(Battin et al., 2023; Marx et al., 2017; Raymond et al., 2013)</w:t>
          </w:r>
        </w:sdtContent>
      </w:sdt>
      <w:r w:rsidRPr="00A606AD">
        <w:rPr>
          <w:rFonts w:ascii="Arial" w:hAnsi="Arial" w:cs="Arial"/>
        </w:rPr>
        <w:t xml:space="preserve">. Additionally, scaling limitations, especially for gas exchange rates and discharge estimates, in “infinitely small” perennial streams, create inaccuracies that hinder comprehensive global estimates </w:t>
      </w:r>
      <w:sdt>
        <w:sdtPr>
          <w:rPr>
            <w:rFonts w:ascii="Arial" w:hAnsi="Arial" w:cs="Arial"/>
            <w:color w:val="000000"/>
          </w:rPr>
          <w:tag w:val="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"/>
          <w:id w:val="-45763924"/>
          <w:placeholder>
            <w:docPart w:val="01F3DC716DD94498AFC9EBE6413AFAAC"/>
          </w:placeholder>
        </w:sdtPr>
        <w:sdtContent>
          <w:r w:rsidR="00C536FB" w:rsidRPr="00A606AD">
            <w:rPr>
              <w:rFonts w:ascii="Arial" w:hAnsi="Arial" w:cs="Arial"/>
              <w:color w:val="000000"/>
            </w:rPr>
            <w:t xml:space="preserve">(Battin et al., 2009; </w:t>
          </w:r>
          <w:proofErr w:type="spellStart"/>
          <w:r w:rsidR="00C536FB" w:rsidRPr="00A606AD">
            <w:rPr>
              <w:rFonts w:ascii="Arial" w:hAnsi="Arial" w:cs="Arial"/>
              <w:color w:val="000000"/>
            </w:rPr>
            <w:t>Lauerwald</w:t>
          </w:r>
          <w:proofErr w:type="spellEnd"/>
          <w:r w:rsidR="00C536FB" w:rsidRPr="00A606AD">
            <w:rPr>
              <w:rFonts w:ascii="Arial" w:hAnsi="Arial" w:cs="Arial"/>
              <w:color w:val="000000"/>
            </w:rPr>
            <w:t xml:space="preserve"> et al., 2012; Marx et al., 2017)</w:t>
          </w:r>
        </w:sdtContent>
      </w:sdt>
      <w:r w:rsidRPr="00A606AD">
        <w:rPr>
          <w:rFonts w:ascii="Arial" w:hAnsi="Arial" w:cs="Arial"/>
        </w:rPr>
        <w:t>.</w:t>
      </w:r>
    </w:p>
    <w:p w14:paraId="0FA9E098" w14:textId="31CA6B0A" w:rsidR="00DC792F" w:rsidRDefault="00DC792F" w:rsidP="00DC792F">
      <w:pPr>
        <w:spacing w:line="360" w:lineRule="auto"/>
        <w:ind w:firstLine="360"/>
        <w:rPr>
          <w:rFonts w:ascii="Arial" w:hAnsi="Arial" w:cs="Arial"/>
        </w:rPr>
      </w:pPr>
      <w:r w:rsidRPr="00A606AD">
        <w:rPr>
          <w:rFonts w:ascii="Arial" w:hAnsi="Arial" w:cs="Arial"/>
        </w:rPr>
        <w:t xml:space="preserve">What is understood, but nonetheless poorly constrained, is that stream carbon is sourced from two pathways: the chimney or reactor pathway </w:t>
      </w:r>
      <w:sdt>
        <w:sdtPr>
          <w:rPr>
            <w:rFonts w:ascii="Arial" w:hAnsi="Arial" w:cs="Arial"/>
            <w:color w:val="000000"/>
          </w:rPr>
          <w:tag w:val="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"/>
          <w:id w:val="-434669576"/>
          <w:placeholder>
            <w:docPart w:val="01F3DC716DD94498AFC9EBE6413AFAAC"/>
          </w:placeholder>
        </w:sdtPr>
        <w:sdtContent>
          <w:r w:rsidR="00C536FB" w:rsidRPr="00A606AD">
            <w:rPr>
              <w:rFonts w:ascii="Arial" w:hAnsi="Arial" w:cs="Arial"/>
              <w:color w:val="000000"/>
            </w:rPr>
            <w:t xml:space="preserve">(Bernal et al., 2022; Hotchkiss et al., 2015; </w:t>
          </w:r>
          <w:proofErr w:type="spellStart"/>
          <w:r w:rsidR="00C536FB" w:rsidRPr="00A606AD">
            <w:rPr>
              <w:rFonts w:ascii="Arial" w:hAnsi="Arial" w:cs="Arial"/>
              <w:color w:val="000000"/>
            </w:rPr>
            <w:t>Lupon</w:t>
          </w:r>
          <w:proofErr w:type="spellEnd"/>
          <w:r w:rsidR="00C536FB" w:rsidRPr="00A606AD">
            <w:rPr>
              <w:rFonts w:ascii="Arial" w:hAnsi="Arial" w:cs="Arial"/>
              <w:color w:val="000000"/>
            </w:rPr>
            <w:t xml:space="preserve"> et al., 2019)</w:t>
          </w:r>
        </w:sdtContent>
      </w:sdt>
      <w:r w:rsidRPr="00A606AD">
        <w:rPr>
          <w:rFonts w:ascii="Arial" w:hAnsi="Arial" w:cs="Arial"/>
        </w:rPr>
        <w:t xml:space="preserve">. The chimney pathway is the passive transport of externally sourced carbon (predominantly from soil, groundwater, or the riparian zone) that degasses from streams with minimal downstream transport </w:t>
      </w:r>
      <w:sdt>
        <w:sdtPr>
          <w:rPr>
            <w:rFonts w:ascii="Arial" w:hAnsi="Arial" w:cs="Arial"/>
            <w:color w:val="000000"/>
          </w:rPr>
          <w:tag w:val="MENDELEY_CITATION_v3_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"/>
          <w:id w:val="104922292"/>
          <w:placeholder>
            <w:docPart w:val="01F3DC716DD94498AFC9EBE6413AFAAC"/>
          </w:placeholder>
        </w:sdtPr>
        <w:sdtContent>
          <w:r w:rsidR="00C536FB" w:rsidRPr="00A606AD">
            <w:rPr>
              <w:rFonts w:ascii="Arial" w:hAnsi="Arial" w:cs="Arial"/>
              <w:color w:val="000000"/>
            </w:rPr>
            <w:t>(Duvert et al., 2019)</w:t>
          </w:r>
        </w:sdtContent>
      </w:sdt>
      <w:r w:rsidRPr="00A606AD">
        <w:rPr>
          <w:rFonts w:ascii="Arial" w:hAnsi="Arial" w:cs="Arial"/>
        </w:rPr>
        <w:t>. In this pathway, the stream serves as a “chimney,” or a vector for atmospheric exchange. In contrast, the reactor pathway involves the mineralization of organic carbon through respiration or anaerobic processes, producing CO</w:t>
      </w:r>
      <w:r w:rsidRPr="00B007D0">
        <w:rPr>
          <w:rFonts w:ascii="Arial" w:hAnsi="Arial" w:cs="Arial"/>
          <w:vertAlign w:val="subscript"/>
        </w:rPr>
        <w:t>2</w:t>
      </w:r>
      <w:r w:rsidRPr="00A606AD">
        <w:rPr>
          <w:rFonts w:ascii="Arial" w:hAnsi="Arial" w:cs="Arial"/>
        </w:rPr>
        <w:t xml:space="preserve"> as a byproduct </w:t>
      </w:r>
      <w:sdt>
        <w:sdtPr>
          <w:rPr>
            <w:rFonts w:ascii="Arial" w:hAnsi="Arial" w:cs="Arial"/>
            <w:color w:val="000000"/>
          </w:rPr>
          <w:tag w:val="MENDELEY_CITATION_v3_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"/>
          <w:id w:val="556288158"/>
          <w:placeholder>
            <w:docPart w:val="01F3DC716DD94498AFC9EBE6413AFAAC"/>
          </w:placeholder>
        </w:sdtPr>
        <w:sdtContent>
          <w:r w:rsidR="00C536FB" w:rsidRPr="00A606AD">
            <w:rPr>
              <w:rFonts w:ascii="Arial" w:eastAsia="Times New Roman" w:hAnsi="Arial" w:cs="Arial"/>
              <w:color w:val="000000"/>
            </w:rPr>
            <w:t>(Cole &amp; Caraco, 2001)</w:t>
          </w:r>
        </w:sdtContent>
      </w:sdt>
      <w:r w:rsidRPr="00A606AD">
        <w:rPr>
          <w:rFonts w:ascii="Arial" w:hAnsi="Arial" w:cs="Arial"/>
        </w:rPr>
        <w:t>. In the reactor pathway, carbon is actively transformed from organic to inorganic forms. As mentioned, more CO</w:t>
      </w:r>
      <w:r w:rsidRPr="00875B38">
        <w:rPr>
          <w:rFonts w:ascii="Arial" w:hAnsi="Arial" w:cs="Arial"/>
          <w:vertAlign w:val="subscript"/>
        </w:rPr>
        <w:t>2</w:t>
      </w:r>
      <w:r w:rsidRPr="00A606AD">
        <w:rPr>
          <w:rFonts w:ascii="Arial" w:hAnsi="Arial" w:cs="Arial"/>
        </w:rPr>
        <w:t xml:space="preserve"> is degassed from streams than the sum of terrestrial inputs and internal production (the reactor pathway) can account for </w:t>
      </w:r>
      <w:sdt>
        <w:sdtPr>
          <w:rPr>
            <w:rFonts w:ascii="Arial" w:hAnsi="Arial" w:cs="Arial"/>
            <w:color w:val="000000"/>
          </w:rPr>
          <w:tag w:val="MENDELEY_CITATION_v3_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"/>
          <w:id w:val="2017884345"/>
          <w:placeholder>
            <w:docPart w:val="01F3DC716DD94498AFC9EBE6413AFAAC"/>
          </w:placeholder>
        </w:sdtPr>
        <w:sdtContent>
          <w:r w:rsidR="00C536FB" w:rsidRPr="00A606AD">
            <w:rPr>
              <w:rFonts w:ascii="Arial" w:eastAsia="Times New Roman" w:hAnsi="Arial" w:cs="Arial"/>
              <w:color w:val="000000"/>
            </w:rPr>
            <w:t>(Kirk &amp; Cohen, 2023)</w:t>
          </w:r>
        </w:sdtContent>
      </w:sdt>
      <w:r w:rsidRPr="00A606AD">
        <w:rPr>
          <w:rFonts w:ascii="Arial" w:hAnsi="Arial" w:cs="Arial"/>
        </w:rPr>
        <w:t>. This “gap” is attributed to chimney carbon</w:t>
      </w:r>
      <w:r w:rsidR="00875B38">
        <w:rPr>
          <w:rFonts w:ascii="Arial" w:hAnsi="Arial" w:cs="Arial"/>
        </w:rPr>
        <w:t xml:space="preserve"> </w:t>
      </w:r>
      <w:sdt>
        <w:sdtPr>
          <w:rPr>
            <w:rFonts w:ascii="Arial" w:hAnsi="Arial" w:cs="Arial"/>
            <w:color w:val="000000"/>
          </w:rPr>
          <w:tag w:val="MENDELEY_CITATION_v3_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"/>
          <w:id w:val="1001316904"/>
          <w:placeholder>
            <w:docPart w:val="01F3DC716DD94498AFC9EBE6413AFAAC"/>
          </w:placeholder>
        </w:sdtPr>
        <w:sdtContent>
          <w:r w:rsidR="00C536FB" w:rsidRPr="00A606AD">
            <w:rPr>
              <w:rFonts w:ascii="Arial" w:eastAsia="Times New Roman" w:hAnsi="Arial" w:cs="Arial"/>
              <w:color w:val="000000"/>
            </w:rPr>
            <w:t>(Hall et al., 2016; Siemens &amp; Villarreal, 2003)</w:t>
          </w:r>
        </w:sdtContent>
      </w:sdt>
      <w:r w:rsidRPr="00A606AD">
        <w:rPr>
          <w:rFonts w:ascii="Arial" w:hAnsi="Arial" w:cs="Arial"/>
        </w:rPr>
        <w:t>. However</w:t>
      </w:r>
      <w:commentRangeStart w:id="9"/>
      <w:r w:rsidRPr="00A606AD">
        <w:rPr>
          <w:rFonts w:ascii="Arial" w:hAnsi="Arial" w:cs="Arial"/>
        </w:rPr>
        <w:t>, the reactor pathway, th</w:t>
      </w:r>
      <w:r w:rsidR="00BF714A">
        <w:rPr>
          <w:rFonts w:ascii="Arial" w:hAnsi="Arial" w:cs="Arial"/>
        </w:rPr>
        <w:t>e</w:t>
      </w:r>
      <w:r w:rsidRPr="00A606AD">
        <w:rPr>
          <w:rFonts w:ascii="Arial" w:hAnsi="Arial" w:cs="Arial"/>
        </w:rPr>
        <w:t xml:space="preserve"> production of carbon</w:t>
      </w:r>
      <w:r w:rsidR="00BF714A">
        <w:rPr>
          <w:rFonts w:ascii="Arial" w:hAnsi="Arial" w:cs="Arial"/>
        </w:rPr>
        <w:t xml:space="preserve"> via metabolism</w:t>
      </w:r>
      <w:r w:rsidRPr="00A606AD">
        <w:rPr>
          <w:rFonts w:ascii="Arial" w:hAnsi="Arial" w:cs="Arial"/>
        </w:rPr>
        <w:t>,</w:t>
      </w:r>
      <w:commentRangeEnd w:id="9"/>
      <w:r w:rsidR="003E3D22">
        <w:rPr>
          <w:rStyle w:val="CommentReference"/>
        </w:rPr>
        <w:commentReference w:id="9"/>
      </w:r>
      <w:r w:rsidRPr="00A606AD">
        <w:rPr>
          <w:rFonts w:ascii="Arial" w:hAnsi="Arial" w:cs="Arial"/>
        </w:rPr>
        <w:t xml:space="preserve"> is itself poorly constrained</w:t>
      </w:r>
      <w:r w:rsidR="00B007D0">
        <w:rPr>
          <w:rFonts w:ascii="Arial" w:hAnsi="Arial" w:cs="Arial"/>
        </w:rPr>
        <w:t xml:space="preserve"> in small, low-order streams</w:t>
      </w:r>
      <w:r w:rsidRPr="00A606AD">
        <w:rPr>
          <w:rFonts w:ascii="Arial" w:hAnsi="Arial" w:cs="Arial"/>
        </w:rPr>
        <w:t xml:space="preserve"> </w:t>
      </w:r>
      <w:sdt>
        <w:sdtPr>
          <w:rPr>
            <w:rFonts w:ascii="Arial" w:hAnsi="Arial" w:cs="Arial"/>
            <w:color w:val="000000"/>
          </w:rPr>
          <w:tag w:val="MENDELEY_CITATION_v3_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"/>
          <w:id w:val="-594015170"/>
          <w:placeholder>
            <w:docPart w:val="01F3DC716DD94498AFC9EBE6413AFAAC"/>
          </w:placeholder>
        </w:sdtPr>
        <w:sdtContent>
          <w:r w:rsidR="00C536FB" w:rsidRPr="00A606AD">
            <w:rPr>
              <w:rFonts w:ascii="Arial" w:hAnsi="Arial" w:cs="Arial"/>
              <w:color w:val="000000"/>
            </w:rPr>
            <w:t>(Drake et al., 2018)</w:t>
          </w:r>
        </w:sdtContent>
      </w:sdt>
      <w:r w:rsidRPr="00A606AD">
        <w:rPr>
          <w:rFonts w:ascii="Arial" w:hAnsi="Arial" w:cs="Arial"/>
        </w:rPr>
        <w:t xml:space="preserve">, with publications attributing anywhere from 12% to 40% of total stream carbon to respiration </w:t>
      </w:r>
      <w:sdt>
        <w:sdtPr>
          <w:rPr>
            <w:rFonts w:ascii="Arial" w:hAnsi="Arial" w:cs="Arial"/>
            <w:color w:val="000000"/>
          </w:rPr>
          <w:tag w:val="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"/>
          <w:id w:val="-1895103785"/>
          <w:placeholder>
            <w:docPart w:val="01F3DC716DD94498AFC9EBE6413AFAAC"/>
          </w:placeholder>
        </w:sdtPr>
        <w:sdtContent>
          <w:r w:rsidR="00C536FB" w:rsidRPr="00A606AD">
            <w:rPr>
              <w:rFonts w:ascii="Arial" w:hAnsi="Arial" w:cs="Arial"/>
              <w:color w:val="000000"/>
            </w:rPr>
            <w:t xml:space="preserve">(Abril et al., 2014; </w:t>
          </w:r>
          <w:proofErr w:type="spellStart"/>
          <w:r w:rsidR="00C536FB" w:rsidRPr="00A606AD">
            <w:rPr>
              <w:rFonts w:ascii="Arial" w:hAnsi="Arial" w:cs="Arial"/>
              <w:color w:val="000000"/>
            </w:rPr>
            <w:t>Bertuzzo</w:t>
          </w:r>
          <w:proofErr w:type="spellEnd"/>
          <w:r w:rsidR="00C536FB" w:rsidRPr="00A606AD">
            <w:rPr>
              <w:rFonts w:ascii="Arial" w:hAnsi="Arial" w:cs="Arial"/>
              <w:color w:val="000000"/>
            </w:rPr>
            <w:t xml:space="preserve"> et al., 2022</w:t>
          </w:r>
          <w:r w:rsidR="00B007D0">
            <w:rPr>
              <w:rFonts w:ascii="Arial" w:hAnsi="Arial" w:cs="Arial"/>
              <w:color w:val="000000"/>
            </w:rPr>
            <w:t>, Kirk &amp; Cohen 2023</w:t>
          </w:r>
          <w:r w:rsidR="00C536FB" w:rsidRPr="00A606AD">
            <w:rPr>
              <w:rFonts w:ascii="Arial" w:hAnsi="Arial" w:cs="Arial"/>
              <w:color w:val="000000"/>
            </w:rPr>
            <w:t>)</w:t>
          </w:r>
        </w:sdtContent>
      </w:sdt>
      <w:r w:rsidRPr="00A606AD">
        <w:rPr>
          <w:rFonts w:ascii="Arial" w:hAnsi="Arial" w:cs="Arial"/>
        </w:rPr>
        <w:t xml:space="preserve">. </w:t>
      </w:r>
      <w:r w:rsidR="007541FD" w:rsidRPr="00A606AD">
        <w:rPr>
          <w:rFonts w:ascii="Arial" w:hAnsi="Arial" w:cs="Arial"/>
        </w:rPr>
        <w:t>Furthermore, c</w:t>
      </w:r>
      <w:r w:rsidRPr="00A606AD">
        <w:rPr>
          <w:rFonts w:ascii="Arial" w:hAnsi="Arial" w:cs="Arial"/>
        </w:rPr>
        <w:t xml:space="preserve">urrent estimates do not incorporate temporal or spatial changes that could impact stream carbon sources. Seasonality affects temperature and precipitation, </w:t>
      </w:r>
      <w:r w:rsidRPr="00A606AD">
        <w:rPr>
          <w:rFonts w:ascii="Arial" w:hAnsi="Arial" w:cs="Arial"/>
        </w:rPr>
        <w:lastRenderedPageBreak/>
        <w:t xml:space="preserve">which in turn influences biogeochemical reaction rates and flow regimes, impacting residence times and affecting stream potential to process carbon </w:t>
      </w:r>
      <w:sdt>
        <w:sdtPr>
          <w:rPr>
            <w:rFonts w:ascii="Arial" w:hAnsi="Arial" w:cs="Arial"/>
            <w:color w:val="000000"/>
          </w:rPr>
          <w:tag w:val="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"/>
          <w:id w:val="1719394651"/>
          <w:placeholder>
            <w:docPart w:val="01F3DC716DD94498AFC9EBE6413AFAAC"/>
          </w:placeholder>
        </w:sdtPr>
        <w:sdtContent>
          <w:r w:rsidR="00C536FB" w:rsidRPr="00A606AD">
            <w:rPr>
              <w:rFonts w:ascii="Arial" w:hAnsi="Arial" w:cs="Arial"/>
              <w:color w:val="000000"/>
            </w:rPr>
            <w:t xml:space="preserve">(Liu et al., 2022; </w:t>
          </w:r>
          <w:proofErr w:type="spellStart"/>
          <w:r w:rsidR="00C536FB" w:rsidRPr="00A606AD">
            <w:rPr>
              <w:rFonts w:ascii="Arial" w:hAnsi="Arial" w:cs="Arial"/>
              <w:color w:val="000000"/>
            </w:rPr>
            <w:t>Zarnetske</w:t>
          </w:r>
          <w:proofErr w:type="spellEnd"/>
          <w:r w:rsidR="00C536FB" w:rsidRPr="00A606AD">
            <w:rPr>
              <w:rFonts w:ascii="Arial" w:hAnsi="Arial" w:cs="Arial"/>
              <w:color w:val="000000"/>
            </w:rPr>
            <w:t xml:space="preserve"> et al., 2018)</w:t>
          </w:r>
        </w:sdtContent>
      </w:sdt>
      <w:r w:rsidRPr="00A606AD">
        <w:rPr>
          <w:rFonts w:ascii="Arial" w:hAnsi="Arial" w:cs="Arial"/>
        </w:rPr>
        <w:t>. Additionally, landscape slope, soil permeability, and wetland area impact lateral, overland, and subsurface carbon export, modulating the influence of the reactor pathway</w:t>
      </w:r>
      <w:r w:rsidR="00875B38">
        <w:rPr>
          <w:rFonts w:ascii="Arial" w:hAnsi="Arial" w:cs="Arial"/>
        </w:rPr>
        <w:t xml:space="preserve"> and increasing chimney carbon</w:t>
      </w:r>
      <w:r w:rsidRPr="00A606AD">
        <w:rPr>
          <w:rFonts w:ascii="Arial" w:hAnsi="Arial" w:cs="Arial"/>
        </w:rPr>
        <w:t xml:space="preserve">. Streams “swing” between chimney and reactor states, dictated by temporal and spatial fluctuations in the landscape hydrology </w:t>
      </w:r>
      <w:sdt>
        <w:sdtPr>
          <w:rPr>
            <w:rFonts w:ascii="Arial" w:hAnsi="Arial" w:cs="Arial"/>
            <w:color w:val="000000"/>
          </w:rPr>
          <w:tag w:val="MENDELEY_CITATION_v3_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"/>
          <w:id w:val="-2146877379"/>
          <w:placeholder>
            <w:docPart w:val="01F3DC716DD94498AFC9EBE6413AFAAC"/>
          </w:placeholder>
        </w:sdtPr>
        <w:sdtContent>
          <w:r w:rsidR="00C536FB" w:rsidRPr="00A606AD">
            <w:rPr>
              <w:rFonts w:ascii="Arial" w:hAnsi="Arial" w:cs="Arial"/>
              <w:color w:val="000000"/>
            </w:rPr>
            <w:t>(</w:t>
          </w:r>
          <w:proofErr w:type="spellStart"/>
          <w:r w:rsidR="00C536FB" w:rsidRPr="00A606AD">
            <w:rPr>
              <w:rFonts w:ascii="Arial" w:hAnsi="Arial" w:cs="Arial"/>
              <w:color w:val="000000"/>
            </w:rPr>
            <w:t>Zarnetske</w:t>
          </w:r>
          <w:proofErr w:type="spellEnd"/>
          <w:r w:rsidR="00C536FB" w:rsidRPr="00A606AD">
            <w:rPr>
              <w:rFonts w:ascii="Arial" w:hAnsi="Arial" w:cs="Arial"/>
              <w:color w:val="000000"/>
            </w:rPr>
            <w:t xml:space="preserve"> et al., 2018)</w:t>
          </w:r>
        </w:sdtContent>
      </w:sdt>
      <w:r w:rsidRPr="00A606AD">
        <w:rPr>
          <w:rFonts w:ascii="Arial" w:hAnsi="Arial" w:cs="Arial"/>
        </w:rPr>
        <w:t>. Although the chimney pathway may dominate in some streams, it does not apply to all flowing waters</w:t>
      </w:r>
      <w:r w:rsidR="00B007D0">
        <w:rPr>
          <w:rFonts w:ascii="Arial" w:hAnsi="Arial" w:cs="Arial"/>
        </w:rPr>
        <w:t xml:space="preserve"> nor</w:t>
      </w:r>
      <w:r w:rsidRPr="00A606AD">
        <w:rPr>
          <w:rFonts w:ascii="Arial" w:hAnsi="Arial" w:cs="Arial"/>
        </w:rPr>
        <w:t xml:space="preserve"> year-round. The same stream may exhibit a more prominent reactor pathway when flow is equal to processing time (</w:t>
      </w:r>
      <w:r w:rsidR="00BF714A">
        <w:rPr>
          <w:rFonts w:ascii="Arial" w:hAnsi="Arial" w:cs="Arial"/>
        </w:rPr>
        <w:t>long</w:t>
      </w:r>
      <w:commentRangeStart w:id="10"/>
      <w:r w:rsidRPr="00A606AD">
        <w:rPr>
          <w:rFonts w:ascii="Arial" w:hAnsi="Arial" w:cs="Arial"/>
        </w:rPr>
        <w:t xml:space="preserve"> residence times) </w:t>
      </w:r>
      <w:sdt>
        <w:sdtPr>
          <w:rPr>
            <w:rFonts w:ascii="Arial" w:hAnsi="Arial" w:cs="Arial"/>
            <w:color w:val="000000"/>
          </w:rPr>
          <w:tag w:val="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"/>
          <w:id w:val="-1480074058"/>
          <w:placeholder>
            <w:docPart w:val="01F3DC716DD94498AFC9EBE6413AFAAC"/>
          </w:placeholder>
        </w:sdtPr>
        <w:sdtContent>
          <w:r w:rsidR="00C536FB" w:rsidRPr="00A606AD">
            <w:rPr>
              <w:rFonts w:ascii="Arial" w:hAnsi="Arial" w:cs="Arial"/>
              <w:color w:val="000000"/>
            </w:rPr>
            <w:t xml:space="preserve">(Bernhardt et al., 2017; Hall et al., 2016; </w:t>
          </w:r>
          <w:proofErr w:type="spellStart"/>
          <w:r w:rsidR="00C536FB" w:rsidRPr="00A606AD">
            <w:rPr>
              <w:rFonts w:ascii="Arial" w:hAnsi="Arial" w:cs="Arial"/>
              <w:color w:val="000000"/>
            </w:rPr>
            <w:t>Zarnetske</w:t>
          </w:r>
          <w:proofErr w:type="spellEnd"/>
          <w:r w:rsidR="00C536FB" w:rsidRPr="00A606AD">
            <w:rPr>
              <w:rFonts w:ascii="Arial" w:hAnsi="Arial" w:cs="Arial"/>
              <w:color w:val="000000"/>
            </w:rPr>
            <w:t xml:space="preserve"> et al., 2018)</w:t>
          </w:r>
        </w:sdtContent>
      </w:sdt>
      <w:r w:rsidRPr="00A606AD">
        <w:rPr>
          <w:rFonts w:ascii="Arial" w:hAnsi="Arial" w:cs="Arial"/>
        </w:rPr>
        <w:t xml:space="preserve">, while receiving chimney carbon during </w:t>
      </w:r>
      <w:r w:rsidR="00875B38">
        <w:rPr>
          <w:rFonts w:ascii="Arial" w:hAnsi="Arial" w:cs="Arial"/>
        </w:rPr>
        <w:t>periods of high discharge</w:t>
      </w:r>
      <w:commentRangeEnd w:id="10"/>
      <w:r w:rsidR="0092595A">
        <w:rPr>
          <w:rStyle w:val="CommentReference"/>
        </w:rPr>
        <w:commentReference w:id="10"/>
      </w:r>
      <w:r w:rsidRPr="00A606AD">
        <w:rPr>
          <w:rFonts w:ascii="Arial" w:hAnsi="Arial" w:cs="Arial"/>
        </w:rPr>
        <w:t>. Ignoring spatial and temporal lotic dynamics</w:t>
      </w:r>
      <w:r w:rsidR="00B007D0">
        <w:rPr>
          <w:rFonts w:ascii="Arial" w:hAnsi="Arial" w:cs="Arial"/>
        </w:rPr>
        <w:t>, and local landscape hydrology,</w:t>
      </w:r>
      <w:r w:rsidRPr="00A606AD">
        <w:rPr>
          <w:rFonts w:ascii="Arial" w:hAnsi="Arial" w:cs="Arial"/>
        </w:rPr>
        <w:t xml:space="preserve"> undermines the concept of “active pipes”—streams as active, reactive components in global carbon cycling.</w:t>
      </w:r>
    </w:p>
    <w:p w14:paraId="360EEF32" w14:textId="6883D4CD" w:rsidR="00717C20" w:rsidRPr="00717C20" w:rsidRDefault="00717C20" w:rsidP="00DC792F">
      <w:pPr>
        <w:spacing w:line="360" w:lineRule="auto"/>
        <w:ind w:firstLine="360"/>
        <w:rPr>
          <w:rFonts w:ascii="Arial" w:hAnsi="Arial" w:cs="Arial"/>
          <w:b/>
          <w:bCs/>
        </w:rPr>
      </w:pPr>
      <w:r w:rsidRPr="00717C20">
        <w:rPr>
          <w:rFonts w:ascii="Arial" w:hAnsi="Arial" w:cs="Arial"/>
          <w:b/>
          <w:bCs/>
        </w:rPr>
        <w:t xml:space="preserve">In the literature, the carbon-budget gap is often addressed either by back-calculating terrestrial inputs, which overlooks lotic processes in global carbon cycling, or by attributing the gap to deep groundwater </w:t>
      </w:r>
      <w:r w:rsidR="00897055" w:rsidRPr="00717C20">
        <w:rPr>
          <w:rFonts w:ascii="Arial" w:hAnsi="Arial" w:cs="Arial"/>
          <w:b/>
          <w:bCs/>
        </w:rPr>
        <w:t>inputs</w:t>
      </w:r>
      <w:r w:rsidR="00897055">
        <w:rPr>
          <w:rFonts w:ascii="Arial" w:hAnsi="Arial" w:cs="Arial"/>
          <w:b/>
          <w:bCs/>
        </w:rPr>
        <w:t>.</w:t>
      </w:r>
      <w:r w:rsidRPr="00717C20">
        <w:rPr>
          <w:rFonts w:ascii="Arial" w:hAnsi="Arial" w:cs="Arial"/>
          <w:b/>
          <w:bCs/>
        </w:rPr>
        <w:t xml:space="preserve"> However, in North Florida’s flatwoods—an important ecosystem for carbon storage—there is minimal input from deep groundwater due to the Hawthorne Formation, a confining layer that separates the landscape from the Upper Florida Aquifer. These flatwoods are characterized by high terrestrial productivity and a dense network of geographically isolated wetlands (GIWs), which discharge into blackwater low-order streams through overland flow or lateral transport via a shallow surficial aquifer.  This surficial aquifer connects the watershed to its streams, regulating baseflow and carbon fluxes with its blackwater streams receiving little to no deep groundwater inputs, and chimney carbon primarily sourced from overland terrestrial inputs or the surficial aquifer. As such, the North Florida flatwood chimney-pathway is dependent on watershed inundation, with more GIWs correlated to greater surficial aquifer inputs (explored further in Chapter 3). During high-discharge events, concentrations of CO2, DIC, DOC, and POC increase due to greater upland runoff and rapid surficial-groundwater </w:t>
      </w:r>
      <w:r w:rsidRPr="00717C20">
        <w:rPr>
          <w:rFonts w:ascii="Arial" w:hAnsi="Arial" w:cs="Arial"/>
          <w:b/>
          <w:bCs/>
        </w:rPr>
        <w:lastRenderedPageBreak/>
        <w:t>recharge, while low discharge periods are marked by longer residence times and minimal external inputs.</w:t>
      </w:r>
    </w:p>
    <w:p w14:paraId="0319E2DE" w14:textId="407E473F" w:rsidR="00DC792F" w:rsidRPr="00A606AD" w:rsidRDefault="00DC792F" w:rsidP="00DC792F">
      <w:pPr>
        <w:spacing w:line="360" w:lineRule="auto"/>
        <w:ind w:firstLine="360"/>
        <w:rPr>
          <w:rFonts w:ascii="Arial" w:hAnsi="Arial" w:cs="Arial"/>
        </w:rPr>
      </w:pPr>
      <w:r w:rsidRPr="00A606AD">
        <w:rPr>
          <w:rFonts w:ascii="Arial" w:hAnsi="Arial" w:cs="Arial"/>
        </w:rPr>
        <w:t>For my first chapter, I will investigate the temporal and spatial dynamics of carbon within low-order, flatwood streams over multi-annual time scales, focusing on the response to flow extremes, seasonal fluctuations, and the surrounding landscape. To explore these dynamics, I have selected nine remote, flatwood streams within the Bradford Experimental Forest (BEF) to deploy high-frequency, long-term sensor packages containing CO</w:t>
      </w:r>
      <w:r w:rsidRPr="00A606AD">
        <w:rPr>
          <w:rFonts w:ascii="Arial" w:hAnsi="Arial" w:cs="Arial"/>
          <w:vertAlign w:val="subscript"/>
        </w:rPr>
        <w:t>2</w:t>
      </w:r>
      <w:r w:rsidRPr="00A606AD">
        <w:rPr>
          <w:rFonts w:ascii="Arial" w:hAnsi="Arial" w:cs="Arial"/>
        </w:rPr>
        <w:t>, dissolved oxygen (DO), and methane sensors. In addition to high-frequency observations, I will collect monthly samples for dissolved organic carbon (DOC), fluorescent dissolved organic matter (</w:t>
      </w:r>
      <w:proofErr w:type="spellStart"/>
      <w:r w:rsidR="00FC1197">
        <w:rPr>
          <w:rFonts w:ascii="Arial" w:hAnsi="Arial" w:cs="Arial"/>
        </w:rPr>
        <w:t>f</w:t>
      </w:r>
      <w:r w:rsidRPr="00A606AD">
        <w:rPr>
          <w:rFonts w:ascii="Arial" w:hAnsi="Arial" w:cs="Arial"/>
        </w:rPr>
        <w:t>DOM</w:t>
      </w:r>
      <w:proofErr w:type="spellEnd"/>
      <w:r w:rsidRPr="00A606AD">
        <w:rPr>
          <w:rFonts w:ascii="Arial" w:hAnsi="Arial" w:cs="Arial"/>
        </w:rPr>
        <w:t>), dissolved inorganic carbon (DIC), and particulate organic carbon (POC). I aim to parse stream</w:t>
      </w:r>
      <w:r w:rsidR="00736ED1" w:rsidRPr="00A606AD">
        <w:rPr>
          <w:rFonts w:ascii="Arial" w:hAnsi="Arial" w:cs="Arial"/>
        </w:rPr>
        <w:t>-</w:t>
      </w:r>
      <w:r w:rsidRPr="00A606AD">
        <w:rPr>
          <w:rFonts w:ascii="Arial" w:hAnsi="Arial" w:cs="Arial"/>
        </w:rPr>
        <w:t>carbon fluxes into the reactor and chimney pathways, a perspective rarely explored in current literature. I hypothesize:</w:t>
      </w:r>
    </w:p>
    <w:p w14:paraId="1321023E" w14:textId="77777777" w:rsidR="00DC792F" w:rsidRPr="00A606AD" w:rsidRDefault="00DC792F" w:rsidP="00DC792F">
      <w:pPr>
        <w:pStyle w:val="ListParagraph"/>
        <w:numPr>
          <w:ilvl w:val="0"/>
          <w:numId w:val="2"/>
        </w:numPr>
        <w:spacing w:line="360" w:lineRule="auto"/>
        <w:rPr>
          <w:rFonts w:ascii="Arial" w:hAnsi="Arial" w:cs="Arial"/>
        </w:rPr>
      </w:pPr>
      <w:commentRangeStart w:id="11"/>
      <w:r w:rsidRPr="00A606AD">
        <w:rPr>
          <w:rFonts w:ascii="Arial" w:hAnsi="Arial" w:cs="Arial"/>
        </w:rPr>
        <w:t>The chimney pathway dominates in flatwood streams, but the reactor pathway becomes more prominent during baseflow conditions when residence times are longer and external contributions are minimal.</w:t>
      </w:r>
    </w:p>
    <w:p w14:paraId="745FC2B7" w14:textId="0D6EB89D" w:rsidR="00DC792F" w:rsidRPr="00A606AD" w:rsidRDefault="00DC792F" w:rsidP="00DC792F">
      <w:pPr>
        <w:pStyle w:val="ListParagraph"/>
        <w:numPr>
          <w:ilvl w:val="0"/>
          <w:numId w:val="2"/>
        </w:numPr>
        <w:spacing w:line="360" w:lineRule="auto"/>
        <w:rPr>
          <w:rFonts w:ascii="Arial" w:hAnsi="Arial" w:cs="Arial"/>
        </w:rPr>
      </w:pPr>
      <w:commentRangeStart w:id="12"/>
      <w:r w:rsidRPr="00A606AD">
        <w:rPr>
          <w:rFonts w:ascii="Arial" w:hAnsi="Arial" w:cs="Arial"/>
        </w:rPr>
        <w:t>I also expect streams in basins with greater wetland area to have more influential chimney pathways, whereas streams in basins with less wetland area exhibit a more prominent reactor pathway</w:t>
      </w:r>
      <w:commentRangeEnd w:id="12"/>
      <w:r w:rsidR="0070793A">
        <w:rPr>
          <w:rStyle w:val="CommentReference"/>
        </w:rPr>
        <w:commentReference w:id="12"/>
      </w:r>
      <w:r w:rsidRPr="00A606AD">
        <w:rPr>
          <w:rFonts w:ascii="Arial" w:hAnsi="Arial" w:cs="Arial"/>
        </w:rPr>
        <w:t>.</w:t>
      </w:r>
      <w:commentRangeEnd w:id="11"/>
      <w:r w:rsidR="00731F52">
        <w:rPr>
          <w:rStyle w:val="CommentReference"/>
        </w:rPr>
        <w:commentReference w:id="11"/>
      </w:r>
    </w:p>
    <w:p w14:paraId="18F3D909" w14:textId="11D3B802" w:rsidR="00BC15AC" w:rsidRPr="00A606AD" w:rsidRDefault="00BC15AC" w:rsidP="00090640">
      <w:pPr>
        <w:pStyle w:val="ListParagraph"/>
        <w:numPr>
          <w:ilvl w:val="0"/>
          <w:numId w:val="2"/>
        </w:numPr>
        <w:spacing w:line="360" w:lineRule="auto"/>
        <w:rPr>
          <w:rFonts w:ascii="Arial" w:hAnsi="Arial" w:cs="Arial"/>
        </w:rPr>
      </w:pPr>
      <w:r w:rsidRPr="00A606AD">
        <w:rPr>
          <w:rFonts w:ascii="Arial" w:hAnsi="Arial" w:cs="Arial"/>
        </w:rPr>
        <w:t xml:space="preserve">Lastly, I expect DIC is the dominant stream carbon species across flow regimes but DOC and POC will increase with increasing discharge. </w:t>
      </w:r>
    </w:p>
    <w:p w14:paraId="449BA389" w14:textId="37827D98" w:rsidR="00DC792F" w:rsidRPr="00A606AD" w:rsidRDefault="00DC792F" w:rsidP="00BC15AC">
      <w:pPr>
        <w:spacing w:line="360" w:lineRule="auto"/>
        <w:rPr>
          <w:rFonts w:ascii="Arial" w:hAnsi="Arial" w:cs="Arial"/>
        </w:rPr>
      </w:pPr>
      <w:r w:rsidRPr="00A606AD">
        <w:rPr>
          <w:rFonts w:ascii="Arial" w:hAnsi="Arial" w:cs="Arial"/>
        </w:rPr>
        <w:t>My objective for this chapter is to provide greater insight into headwater, low-order stream contributions to regional and global carbon cycling and to demonstrate how landscape hydrology can influence stream carbon dynamics.</w:t>
      </w:r>
    </w:p>
    <w:p w14:paraId="6A31DA0D" w14:textId="378EF5D4" w:rsidR="00257BF5" w:rsidRPr="00A606AD" w:rsidRDefault="00BC15AC" w:rsidP="00BC15AC">
      <w:pPr>
        <w:spacing w:line="360" w:lineRule="auto"/>
        <w:jc w:val="center"/>
        <w:rPr>
          <w:rFonts w:ascii="Arial" w:hAnsi="Arial" w:cs="Arial"/>
        </w:rPr>
      </w:pPr>
      <w:r w:rsidRPr="00A606AD">
        <w:rPr>
          <w:rFonts w:ascii="Arial" w:hAnsi="Arial" w:cs="Arial"/>
          <w:noProof/>
        </w:rPr>
        <w:lastRenderedPageBreak/>
        <w:drawing>
          <wp:inline distT="0" distB="0" distL="0" distR="0" wp14:anchorId="02798F26" wp14:editId="429A791D">
            <wp:extent cx="5437153" cy="1777968"/>
            <wp:effectExtent l="0" t="0" r="0" b="0"/>
            <wp:docPr id="2127474114" name="Picture 1" descr="A diagram of a pat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474114" name="Picture 1" descr="A diagram of a path&#10;&#10;Description automatically generated"/>
                    <pic:cNvPicPr/>
                  </pic:nvPicPr>
                  <pic:blipFill rotWithShape="1">
                    <a:blip r:embed="rId12"/>
                    <a:srcRect l="1442" t="28073" r="-1"/>
                    <a:stretch/>
                  </pic:blipFill>
                  <pic:spPr bwMode="auto">
                    <a:xfrm>
                      <a:off x="0" y="0"/>
                      <a:ext cx="5460840" cy="1785714"/>
                    </a:xfrm>
                    <a:prstGeom prst="rect">
                      <a:avLst/>
                    </a:prstGeom>
                    <a:ln>
                      <a:noFill/>
                    </a:ln>
                    <a:extLst>
                      <a:ext uri="{53640926-AAD7-44D8-BBD7-CCE9431645EC}">
                        <a14:shadowObscured xmlns:a14="http://schemas.microsoft.com/office/drawing/2010/main"/>
                      </a:ext>
                    </a:extLst>
                  </pic:spPr>
                </pic:pic>
              </a:graphicData>
            </a:graphic>
          </wp:inline>
        </w:drawing>
      </w:r>
    </w:p>
    <w:p w14:paraId="655E9ADC" w14:textId="071D3F8B" w:rsidR="00472347" w:rsidRPr="00A606AD" w:rsidRDefault="00472347" w:rsidP="003550B5">
      <w:pPr>
        <w:spacing w:line="240" w:lineRule="auto"/>
        <w:ind w:left="720" w:hanging="720"/>
        <w:rPr>
          <w:rFonts w:ascii="Arial" w:hAnsi="Arial" w:cs="Arial"/>
          <w:sz w:val="22"/>
          <w:szCs w:val="22"/>
        </w:rPr>
      </w:pPr>
      <w:commentRangeStart w:id="13"/>
      <w:r w:rsidRPr="00A606AD">
        <w:rPr>
          <w:rFonts w:ascii="Arial" w:hAnsi="Arial" w:cs="Arial"/>
          <w:sz w:val="22"/>
          <w:szCs w:val="22"/>
        </w:rPr>
        <w:t>Figure</w:t>
      </w:r>
      <w:commentRangeEnd w:id="13"/>
      <w:r w:rsidR="006258CE">
        <w:rPr>
          <w:rStyle w:val="CommentReference"/>
        </w:rPr>
        <w:commentReference w:id="13"/>
      </w:r>
      <w:r w:rsidRPr="00A606AD">
        <w:rPr>
          <w:rFonts w:ascii="Arial" w:hAnsi="Arial" w:cs="Arial"/>
          <w:sz w:val="22"/>
          <w:szCs w:val="22"/>
        </w:rPr>
        <w:t xml:space="preserve"> 1: Conceptual visualization of how streams “swing” between chimney (CO</w:t>
      </w:r>
      <w:r w:rsidRPr="00A606AD">
        <w:rPr>
          <w:rFonts w:ascii="Arial" w:hAnsi="Arial" w:cs="Arial"/>
          <w:sz w:val="22"/>
          <w:szCs w:val="22"/>
          <w:vertAlign w:val="subscript"/>
        </w:rPr>
        <w:t xml:space="preserve">2 </w:t>
      </w:r>
      <w:r w:rsidRPr="00A606AD">
        <w:rPr>
          <w:rFonts w:ascii="Arial" w:hAnsi="Arial" w:cs="Arial"/>
          <w:sz w:val="22"/>
          <w:szCs w:val="22"/>
        </w:rPr>
        <w:t>passively degassed from the stream channel) and reactor (internally produced CO</w:t>
      </w:r>
      <w:r w:rsidRPr="00A606AD">
        <w:rPr>
          <w:rFonts w:ascii="Arial" w:hAnsi="Arial" w:cs="Arial"/>
          <w:sz w:val="22"/>
          <w:szCs w:val="22"/>
          <w:vertAlign w:val="subscript"/>
        </w:rPr>
        <w:t>2</w:t>
      </w:r>
      <w:r w:rsidRPr="00A606AD">
        <w:rPr>
          <w:rFonts w:ascii="Arial" w:hAnsi="Arial" w:cs="Arial"/>
          <w:sz w:val="22"/>
          <w:szCs w:val="22"/>
        </w:rPr>
        <w:t>) pathways depending on flow regime and seasonality. I hypothesize the reactor pathway will be more prominent during low discharge and high temperature when reactions rates mirror residence times</w:t>
      </w:r>
      <w:r w:rsidR="003550B5" w:rsidRPr="00A606AD">
        <w:rPr>
          <w:rFonts w:ascii="Arial" w:hAnsi="Arial" w:cs="Arial"/>
          <w:sz w:val="22"/>
          <w:szCs w:val="22"/>
        </w:rPr>
        <w:t>.</w:t>
      </w:r>
    </w:p>
    <w:p w14:paraId="250AC482" w14:textId="46713F39" w:rsidR="00257BF5" w:rsidRPr="00A606AD" w:rsidRDefault="00BC15AC" w:rsidP="00BC15AC">
      <w:pPr>
        <w:spacing w:line="360" w:lineRule="auto"/>
        <w:jc w:val="center"/>
        <w:rPr>
          <w:rFonts w:ascii="Arial" w:hAnsi="Arial" w:cs="Arial"/>
        </w:rPr>
      </w:pPr>
      <w:r w:rsidRPr="00A606AD">
        <w:rPr>
          <w:rFonts w:ascii="Arial" w:hAnsi="Arial" w:cs="Arial"/>
          <w:noProof/>
        </w:rPr>
        <w:drawing>
          <wp:inline distT="0" distB="0" distL="0" distR="0" wp14:anchorId="01934561" wp14:editId="3B5A0466">
            <wp:extent cx="5536575" cy="1191316"/>
            <wp:effectExtent l="0" t="0" r="6985" b="8890"/>
            <wp:docPr id="1610493313" name="Picture 1" descr="A diagram of a diagram of a carbon dioxi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493313" name="Picture 1" descr="A diagram of a diagram of a carbon dioxide&#10;&#10;Description automatically generated with medium confidence"/>
                    <pic:cNvPicPr/>
                  </pic:nvPicPr>
                  <pic:blipFill rotWithShape="1">
                    <a:blip r:embed="rId13"/>
                    <a:srcRect t="27363" b="12157"/>
                    <a:stretch/>
                  </pic:blipFill>
                  <pic:spPr bwMode="auto">
                    <a:xfrm>
                      <a:off x="0" y="0"/>
                      <a:ext cx="5577488" cy="1200119"/>
                    </a:xfrm>
                    <a:prstGeom prst="rect">
                      <a:avLst/>
                    </a:prstGeom>
                    <a:ln>
                      <a:noFill/>
                    </a:ln>
                    <a:extLst>
                      <a:ext uri="{53640926-AAD7-44D8-BBD7-CCE9431645EC}">
                        <a14:shadowObscured xmlns:a14="http://schemas.microsoft.com/office/drawing/2010/main"/>
                      </a:ext>
                    </a:extLst>
                  </pic:spPr>
                </pic:pic>
              </a:graphicData>
            </a:graphic>
          </wp:inline>
        </w:drawing>
      </w:r>
    </w:p>
    <w:p w14:paraId="3122BD37" w14:textId="031D031B" w:rsidR="00C3055E" w:rsidRPr="00A606AD" w:rsidRDefault="00C3055E" w:rsidP="00875B38">
      <w:pPr>
        <w:spacing w:line="240" w:lineRule="auto"/>
        <w:ind w:left="720" w:hanging="720"/>
        <w:rPr>
          <w:rFonts w:ascii="Arial" w:hAnsi="Arial" w:cs="Arial"/>
          <w:sz w:val="22"/>
          <w:szCs w:val="22"/>
        </w:rPr>
      </w:pPr>
      <w:r w:rsidRPr="00A606AD">
        <w:rPr>
          <w:rFonts w:ascii="Arial" w:hAnsi="Arial" w:cs="Arial"/>
          <w:sz w:val="22"/>
          <w:szCs w:val="22"/>
        </w:rPr>
        <w:t xml:space="preserve">Figure 2: A conceptual diagram illustrating the </w:t>
      </w:r>
      <w:r w:rsidR="00F10F84">
        <w:rPr>
          <w:rFonts w:ascii="Arial" w:hAnsi="Arial" w:cs="Arial"/>
          <w:sz w:val="22"/>
          <w:szCs w:val="22"/>
        </w:rPr>
        <w:t xml:space="preserve">hypothesized </w:t>
      </w:r>
      <w:r w:rsidRPr="00A606AD">
        <w:rPr>
          <w:rFonts w:ascii="Arial" w:hAnsi="Arial" w:cs="Arial"/>
          <w:sz w:val="22"/>
          <w:szCs w:val="22"/>
        </w:rPr>
        <w:t>proportions of carbon species within BEF blackwater streams. I predict CO2 will be the most concentrated carbon species, resulting in DIC comprising the largest proportion of stream carbon. However, during high discharge periods, I expect DOC and POC concentrations to increase, potentially shifting the carbon dynamics to be more proportionally equal.</w:t>
      </w:r>
    </w:p>
    <w:p w14:paraId="21DD9D08" w14:textId="77777777" w:rsidR="00DC792F" w:rsidRPr="00A606AD" w:rsidRDefault="00DC792F" w:rsidP="00DC792F">
      <w:pPr>
        <w:spacing w:line="360" w:lineRule="auto"/>
        <w:rPr>
          <w:rFonts w:ascii="Arial" w:hAnsi="Arial" w:cs="Arial"/>
          <w:u w:val="single"/>
        </w:rPr>
      </w:pPr>
      <w:r w:rsidRPr="00A606AD">
        <w:rPr>
          <w:rFonts w:ascii="Arial" w:hAnsi="Arial" w:cs="Arial"/>
          <w:u w:val="single"/>
        </w:rPr>
        <w:t xml:space="preserve">Methods: </w:t>
      </w:r>
    </w:p>
    <w:p w14:paraId="4DDE02B7" w14:textId="77777777" w:rsidR="00DC792F" w:rsidRPr="00A606AD" w:rsidRDefault="00DC792F" w:rsidP="00DC792F">
      <w:pPr>
        <w:spacing w:line="360" w:lineRule="auto"/>
        <w:rPr>
          <w:rFonts w:ascii="Arial" w:hAnsi="Arial" w:cs="Arial"/>
          <w:i/>
          <w:iCs/>
        </w:rPr>
      </w:pPr>
      <w:r w:rsidRPr="00A606AD">
        <w:rPr>
          <w:rFonts w:ascii="Arial" w:hAnsi="Arial" w:cs="Arial"/>
          <w:i/>
          <w:iCs/>
        </w:rPr>
        <w:t>Sites:</w:t>
      </w:r>
    </w:p>
    <w:p w14:paraId="591AF2E8" w14:textId="4ECD1872" w:rsidR="00DC792F" w:rsidRPr="00A606AD" w:rsidRDefault="00DC792F" w:rsidP="00DC792F">
      <w:pPr>
        <w:spacing w:line="360" w:lineRule="auto"/>
        <w:ind w:firstLine="720"/>
        <w:rPr>
          <w:rFonts w:ascii="Arial" w:eastAsia="Calibri" w:hAnsi="Arial" w:cs="Arial"/>
          <w:color w:val="000000" w:themeColor="text1"/>
        </w:rPr>
      </w:pPr>
      <w:r w:rsidRPr="00A606AD">
        <w:rPr>
          <w:rFonts w:ascii="Arial" w:eastAsia="Calibri" w:hAnsi="Arial" w:cs="Arial"/>
          <w:color w:val="000000" w:themeColor="text1"/>
        </w:rPr>
        <w:t>The BEF is a contiguous pine flatwoods landscape situated above the Hawthorne Formation clay bed, which confines the principal aquifer, the Upper Floridan Aquifer (UFA) (Hensley &amp; Cohen, 2017). This area, characterized by low-relief topography, features numerous depressional</w:t>
      </w:r>
      <w:r w:rsidR="00C3055E" w:rsidRPr="00A606AD">
        <w:rPr>
          <w:rFonts w:ascii="Arial" w:eastAsia="Calibri" w:hAnsi="Arial" w:cs="Arial"/>
          <w:color w:val="000000" w:themeColor="text1"/>
        </w:rPr>
        <w:t>-</w:t>
      </w:r>
      <w:r w:rsidRPr="00A606AD">
        <w:rPr>
          <w:rFonts w:ascii="Arial" w:eastAsia="Calibri" w:hAnsi="Arial" w:cs="Arial"/>
          <w:color w:val="000000" w:themeColor="text1"/>
        </w:rPr>
        <w:t>basin wetlands typical of North Florida flatwoods. These wetlands, both isolated and riparian, support a shallow surficial aquifer that acts as a transport network for nutrients. The land is primarily managed for silviculture and is largely owned by the Rayonier Corporation, with only a few residential homes and businesses present.</w:t>
      </w:r>
    </w:p>
    <w:p w14:paraId="79E5929B" w14:textId="184CF8FF" w:rsidR="00DC792F" w:rsidRPr="00A606AD" w:rsidRDefault="00DC792F" w:rsidP="00C3055E">
      <w:pPr>
        <w:spacing w:line="360" w:lineRule="auto"/>
        <w:ind w:firstLine="720"/>
        <w:rPr>
          <w:rFonts w:ascii="Arial" w:eastAsia="Calibri" w:hAnsi="Arial" w:cs="Arial"/>
          <w:color w:val="000000" w:themeColor="text1"/>
        </w:rPr>
      </w:pPr>
      <w:r w:rsidRPr="00A606AD">
        <w:rPr>
          <w:rFonts w:ascii="Arial" w:eastAsia="Calibri" w:hAnsi="Arial" w:cs="Arial"/>
          <w:color w:val="000000" w:themeColor="text1"/>
        </w:rPr>
        <w:lastRenderedPageBreak/>
        <w:t>Streams within the BEF exhibit typical characteristics of blackwater systems: they are tannic, rich in dissolved organic carbon (DOC), have low pH levels, and contain high concentrations of carbon dioxide (CO</w:t>
      </w:r>
      <w:r w:rsidRPr="00A606AD">
        <w:rPr>
          <w:rFonts w:ascii="Arial" w:eastAsia="Calibri" w:hAnsi="Arial" w:cs="Arial"/>
          <w:color w:val="000000" w:themeColor="text1"/>
          <w:vertAlign w:val="subscript"/>
        </w:rPr>
        <w:t>2</w:t>
      </w:r>
      <w:r w:rsidRPr="00A606AD">
        <w:rPr>
          <w:rFonts w:ascii="Arial" w:eastAsia="Calibri" w:hAnsi="Arial" w:cs="Arial"/>
          <w:color w:val="000000" w:themeColor="text1"/>
        </w:rPr>
        <w:t xml:space="preserve">) (~20,000 ppm). These streams, both permanent and intermittent, drain the landscape before discharging into the Sampson River (at the southern extent) or Sampson Lake (at the northern extent). Nine streams (Stream IDs: 3, 5, 5a, 6, 6a, 7, 9, 13, and 15) across nine delineated basins were chosen for long-term observations and monthly sampling. Each stream displays distinct characteristics owing to each basin’s specific features (FIGURE </w:t>
      </w:r>
      <w:r w:rsidR="00C3055E" w:rsidRPr="00A606AD">
        <w:rPr>
          <w:rFonts w:ascii="Arial" w:eastAsia="Calibri" w:hAnsi="Arial" w:cs="Arial"/>
          <w:color w:val="000000" w:themeColor="text1"/>
        </w:rPr>
        <w:t>3</w:t>
      </w:r>
      <w:r w:rsidRPr="00A606AD">
        <w:rPr>
          <w:rFonts w:ascii="Arial" w:eastAsia="Calibri" w:hAnsi="Arial" w:cs="Arial"/>
          <w:color w:val="000000" w:themeColor="text1"/>
        </w:rPr>
        <w:t>), such as wetland area and groundwater influence.</w:t>
      </w:r>
    </w:p>
    <w:p w14:paraId="1EF9F36C" w14:textId="48DFAEF8" w:rsidR="00C9029F" w:rsidRPr="00A606AD" w:rsidRDefault="00AE570D" w:rsidP="00AE570D">
      <w:pPr>
        <w:spacing w:line="360" w:lineRule="auto"/>
        <w:jc w:val="center"/>
        <w:rPr>
          <w:rFonts w:ascii="Arial" w:eastAsia="Calibri" w:hAnsi="Arial" w:cs="Arial"/>
          <w:color w:val="000000" w:themeColor="text1"/>
        </w:rPr>
      </w:pPr>
      <w:r w:rsidRPr="00AE570D">
        <w:rPr>
          <w:rFonts w:ascii="Arial" w:eastAsia="Calibri" w:hAnsi="Arial" w:cs="Arial"/>
          <w:noProof/>
          <w:color w:val="000000" w:themeColor="text1"/>
        </w:rPr>
        <w:drawing>
          <wp:inline distT="0" distB="0" distL="0" distR="0" wp14:anchorId="48484F10" wp14:editId="071F7D42">
            <wp:extent cx="5728335" cy="4730897"/>
            <wp:effectExtent l="0" t="0" r="5715" b="0"/>
            <wp:docPr id="1246760267" name="Picture 1" descr="A map of a for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760267" name="Picture 1" descr="A map of a forest&#10;&#10;Description automatically generated"/>
                    <pic:cNvPicPr/>
                  </pic:nvPicPr>
                  <pic:blipFill rotWithShape="1">
                    <a:blip r:embed="rId14"/>
                    <a:srcRect l="3612" t="1896"/>
                    <a:stretch/>
                  </pic:blipFill>
                  <pic:spPr bwMode="auto">
                    <a:xfrm>
                      <a:off x="0" y="0"/>
                      <a:ext cx="5728915" cy="4731376"/>
                    </a:xfrm>
                    <a:prstGeom prst="rect">
                      <a:avLst/>
                    </a:prstGeom>
                    <a:ln>
                      <a:noFill/>
                    </a:ln>
                    <a:extLst>
                      <a:ext uri="{53640926-AAD7-44D8-BBD7-CCE9431645EC}">
                        <a14:shadowObscured xmlns:a14="http://schemas.microsoft.com/office/drawing/2010/main"/>
                      </a:ext>
                    </a:extLst>
                  </pic:spPr>
                </pic:pic>
              </a:graphicData>
            </a:graphic>
          </wp:inline>
        </w:drawing>
      </w:r>
    </w:p>
    <w:p w14:paraId="31A5A8B3" w14:textId="0F8E1199" w:rsidR="00BC15AC" w:rsidRPr="00A606AD" w:rsidRDefault="00C9029F" w:rsidP="00C3055E">
      <w:pPr>
        <w:spacing w:line="240" w:lineRule="auto"/>
        <w:ind w:left="720" w:hanging="720"/>
        <w:rPr>
          <w:rFonts w:ascii="Arial" w:eastAsia="Calibri" w:hAnsi="Arial" w:cs="Arial"/>
          <w:color w:val="000000" w:themeColor="text1"/>
          <w:sz w:val="22"/>
          <w:szCs w:val="22"/>
        </w:rPr>
      </w:pPr>
      <w:commentRangeStart w:id="14"/>
      <w:r w:rsidRPr="00A606AD">
        <w:rPr>
          <w:rFonts w:ascii="Arial" w:eastAsia="Calibri" w:hAnsi="Arial" w:cs="Arial"/>
          <w:color w:val="000000" w:themeColor="text1"/>
          <w:sz w:val="22"/>
          <w:szCs w:val="22"/>
        </w:rPr>
        <w:t xml:space="preserve">Figure </w:t>
      </w:r>
      <w:r w:rsidR="00C3055E" w:rsidRPr="00A606AD">
        <w:rPr>
          <w:rFonts w:ascii="Arial" w:eastAsia="Calibri" w:hAnsi="Arial" w:cs="Arial"/>
          <w:color w:val="000000" w:themeColor="text1"/>
          <w:sz w:val="22"/>
          <w:szCs w:val="22"/>
        </w:rPr>
        <w:t>3</w:t>
      </w:r>
      <w:r w:rsidRPr="00A606AD">
        <w:rPr>
          <w:rFonts w:ascii="Arial" w:eastAsia="Calibri" w:hAnsi="Arial" w:cs="Arial"/>
          <w:color w:val="000000" w:themeColor="text1"/>
          <w:sz w:val="22"/>
          <w:szCs w:val="22"/>
        </w:rPr>
        <w:t xml:space="preserve">: </w:t>
      </w:r>
      <w:commentRangeEnd w:id="14"/>
      <w:r w:rsidR="00133C02">
        <w:rPr>
          <w:rStyle w:val="CommentReference"/>
        </w:rPr>
        <w:commentReference w:id="14"/>
      </w:r>
      <w:r w:rsidR="00C3055E" w:rsidRPr="00A606AD">
        <w:rPr>
          <w:rFonts w:ascii="Arial" w:eastAsia="Calibri" w:hAnsi="Arial" w:cs="Arial"/>
          <w:color w:val="000000" w:themeColor="text1"/>
          <w:sz w:val="22"/>
          <w:szCs w:val="22"/>
        </w:rPr>
        <w:t xml:space="preserve">Map of Bradford </w:t>
      </w:r>
      <w:r w:rsidR="006070C3" w:rsidRPr="00A606AD">
        <w:rPr>
          <w:rFonts w:ascii="Arial" w:eastAsia="Calibri" w:hAnsi="Arial" w:cs="Arial"/>
          <w:color w:val="000000" w:themeColor="text1"/>
          <w:sz w:val="22"/>
          <w:szCs w:val="22"/>
        </w:rPr>
        <w:t xml:space="preserve">Experimental </w:t>
      </w:r>
      <w:r w:rsidR="00C3055E" w:rsidRPr="00A606AD">
        <w:rPr>
          <w:rFonts w:ascii="Arial" w:eastAsia="Calibri" w:hAnsi="Arial" w:cs="Arial"/>
          <w:color w:val="000000" w:themeColor="text1"/>
          <w:sz w:val="22"/>
          <w:szCs w:val="22"/>
        </w:rPr>
        <w:t>Forest</w:t>
      </w:r>
      <w:r w:rsidR="006070C3" w:rsidRPr="00A606AD">
        <w:rPr>
          <w:rFonts w:ascii="Arial" w:eastAsia="Calibri" w:hAnsi="Arial" w:cs="Arial"/>
          <w:color w:val="000000" w:themeColor="text1"/>
          <w:sz w:val="22"/>
          <w:szCs w:val="22"/>
        </w:rPr>
        <w:t xml:space="preserve"> (BEF)</w:t>
      </w:r>
      <w:r w:rsidR="00C3055E" w:rsidRPr="00A606AD">
        <w:rPr>
          <w:rFonts w:ascii="Arial" w:eastAsia="Calibri" w:hAnsi="Arial" w:cs="Arial"/>
          <w:color w:val="000000" w:themeColor="text1"/>
          <w:sz w:val="22"/>
          <w:szCs w:val="22"/>
        </w:rPr>
        <w:t xml:space="preserve"> highlighting its inland waters. Red points indicate stream sampling locations, thinner blue lines represent the stream network, thicker blue lines show the sites, black lines delineate the basin boundaries, and green shapes mark wetland depressions.</w:t>
      </w:r>
      <w:r w:rsidR="006070C3" w:rsidRPr="00A606AD">
        <w:rPr>
          <w:rFonts w:ascii="Arial" w:eastAsia="Calibri" w:hAnsi="Arial" w:cs="Arial"/>
          <w:color w:val="000000" w:themeColor="text1"/>
          <w:sz w:val="22"/>
          <w:szCs w:val="22"/>
        </w:rPr>
        <w:t xml:space="preserve"> BEF has a low relief landscape, dotted with depression wetlands and drained by blackwater streams.</w:t>
      </w:r>
    </w:p>
    <w:p w14:paraId="77364CD3" w14:textId="1A906CAB" w:rsidR="00DC792F" w:rsidRPr="00A606AD" w:rsidRDefault="00DC792F" w:rsidP="00DC792F">
      <w:pPr>
        <w:spacing w:line="360" w:lineRule="auto"/>
        <w:rPr>
          <w:rFonts w:ascii="Arial" w:eastAsia="Calibri" w:hAnsi="Arial" w:cs="Arial"/>
          <w:i/>
          <w:iCs/>
          <w:color w:val="000000" w:themeColor="text1"/>
        </w:rPr>
      </w:pPr>
      <w:r w:rsidRPr="00A606AD">
        <w:rPr>
          <w:rFonts w:ascii="Arial" w:eastAsia="Calibri" w:hAnsi="Arial" w:cs="Arial"/>
          <w:i/>
          <w:iCs/>
          <w:color w:val="000000" w:themeColor="text1"/>
        </w:rPr>
        <w:lastRenderedPageBreak/>
        <w:t>Long-term, high-frequency observations:</w:t>
      </w:r>
    </w:p>
    <w:p w14:paraId="792E390E" w14:textId="187DFBC5" w:rsidR="00DC792F" w:rsidRPr="00A606AD" w:rsidRDefault="00DC792F" w:rsidP="00825EE2">
      <w:pPr>
        <w:spacing w:line="360" w:lineRule="auto"/>
        <w:ind w:firstLine="720"/>
        <w:rPr>
          <w:rFonts w:ascii="Arial" w:eastAsia="Calibri" w:hAnsi="Arial" w:cs="Arial"/>
          <w:color w:val="000000" w:themeColor="text1"/>
          <w:vertAlign w:val="subscript"/>
        </w:rPr>
      </w:pPr>
      <w:r w:rsidRPr="00A606AD">
        <w:rPr>
          <w:rFonts w:ascii="Arial" w:eastAsia="Calibri" w:hAnsi="Arial" w:cs="Arial"/>
          <w:color w:val="000000" w:themeColor="text1"/>
        </w:rPr>
        <w:t>Each stream will be equipped with a sensor package that tracks hourly changes in water quality. This package includes sensors for dissolved oxygen (DO)</w:t>
      </w:r>
      <w:r w:rsidR="00825EE2" w:rsidRPr="00A606AD">
        <w:rPr>
          <w:rFonts w:ascii="Arial" w:eastAsia="Calibri" w:hAnsi="Arial" w:cs="Arial"/>
          <w:color w:val="000000" w:themeColor="text1"/>
        </w:rPr>
        <w:t xml:space="preserve"> (Onset HOBO U26-001, Onset Computer Corporation, Massachusetts, USA)</w:t>
      </w:r>
      <w:r w:rsidRPr="00A606AD">
        <w:rPr>
          <w:rFonts w:ascii="Arial" w:eastAsia="Calibri" w:hAnsi="Arial" w:cs="Arial"/>
          <w:color w:val="000000" w:themeColor="text1"/>
        </w:rPr>
        <w:t>, pH</w:t>
      </w:r>
      <w:r w:rsidR="00825EE2" w:rsidRPr="00A606AD">
        <w:rPr>
          <w:rFonts w:ascii="Arial" w:eastAsia="Calibri" w:hAnsi="Arial" w:cs="Arial"/>
          <w:color w:val="000000" w:themeColor="text1"/>
        </w:rPr>
        <w:t xml:space="preserve"> (Onset HOBO MX2501)</w:t>
      </w:r>
      <w:r w:rsidRPr="00A606AD">
        <w:rPr>
          <w:rFonts w:ascii="Arial" w:eastAsia="Calibri" w:hAnsi="Arial" w:cs="Arial"/>
          <w:color w:val="000000" w:themeColor="text1"/>
        </w:rPr>
        <w:t>, CO</w:t>
      </w:r>
      <w:r w:rsidRPr="00A606AD">
        <w:rPr>
          <w:rFonts w:ascii="Arial" w:eastAsia="Calibri" w:hAnsi="Arial" w:cs="Arial"/>
          <w:color w:val="000000" w:themeColor="text1"/>
          <w:vertAlign w:val="subscript"/>
        </w:rPr>
        <w:t>2</w:t>
      </w:r>
      <w:r w:rsidR="00825EE2" w:rsidRPr="00A606AD">
        <w:rPr>
          <w:rFonts w:ascii="Arial" w:eastAsia="Calibri" w:hAnsi="Arial" w:cs="Arial"/>
          <w:color w:val="000000" w:themeColor="text1"/>
          <w:vertAlign w:val="subscript"/>
        </w:rPr>
        <w:t xml:space="preserve"> </w:t>
      </w:r>
      <w:r w:rsidR="00825EE2" w:rsidRPr="00A606AD">
        <w:rPr>
          <w:rFonts w:ascii="Arial" w:eastAsia="Calibri" w:hAnsi="Arial" w:cs="Arial"/>
          <w:color w:val="000000" w:themeColor="text1"/>
        </w:rPr>
        <w:t>(</w:t>
      </w:r>
      <w:proofErr w:type="spellStart"/>
      <w:r w:rsidR="00825EE2" w:rsidRPr="00A606AD">
        <w:rPr>
          <w:rFonts w:ascii="Arial" w:eastAsia="Calibri" w:hAnsi="Arial" w:cs="Arial"/>
          <w:color w:val="000000" w:themeColor="text1"/>
        </w:rPr>
        <w:t>Eosense</w:t>
      </w:r>
      <w:proofErr w:type="spellEnd"/>
      <w:r w:rsidR="00825EE2" w:rsidRPr="00A606AD">
        <w:rPr>
          <w:rFonts w:ascii="Arial" w:eastAsia="Calibri" w:hAnsi="Arial" w:cs="Arial"/>
          <w:color w:val="000000" w:themeColor="text1"/>
        </w:rPr>
        <w:t xml:space="preserve"> </w:t>
      </w:r>
      <w:proofErr w:type="spellStart"/>
      <w:r w:rsidR="00825EE2" w:rsidRPr="00A606AD">
        <w:rPr>
          <w:rFonts w:ascii="Arial" w:eastAsia="Calibri" w:hAnsi="Arial" w:cs="Arial"/>
          <w:color w:val="000000" w:themeColor="text1"/>
        </w:rPr>
        <w:t>eosGP</w:t>
      </w:r>
      <w:proofErr w:type="spellEnd"/>
      <w:r w:rsidR="00825EE2" w:rsidRPr="00A606AD">
        <w:rPr>
          <w:rFonts w:ascii="Arial" w:eastAsia="Calibri" w:hAnsi="Arial" w:cs="Arial"/>
          <w:color w:val="000000" w:themeColor="text1"/>
        </w:rPr>
        <w:t xml:space="preserve">, </w:t>
      </w:r>
      <w:proofErr w:type="spellStart"/>
      <w:r w:rsidR="00825EE2" w:rsidRPr="00A606AD">
        <w:rPr>
          <w:rFonts w:ascii="Arial" w:eastAsia="Calibri" w:hAnsi="Arial" w:cs="Arial"/>
          <w:color w:val="000000" w:themeColor="text1"/>
        </w:rPr>
        <w:t>Eosense</w:t>
      </w:r>
      <w:proofErr w:type="spellEnd"/>
      <w:r w:rsidR="00825EE2" w:rsidRPr="00A606AD">
        <w:rPr>
          <w:rFonts w:ascii="Arial" w:eastAsia="Calibri" w:hAnsi="Arial" w:cs="Arial"/>
          <w:color w:val="000000" w:themeColor="text1"/>
        </w:rPr>
        <w:t xml:space="preserve"> Inc., Dartmouth, NS)</w:t>
      </w:r>
      <w:r w:rsidRPr="00A606AD">
        <w:rPr>
          <w:rFonts w:ascii="Arial" w:eastAsia="Calibri" w:hAnsi="Arial" w:cs="Arial"/>
          <w:color w:val="000000" w:themeColor="text1"/>
        </w:rPr>
        <w:t>, and specific conductivity (SpC)</w:t>
      </w:r>
      <w:r w:rsidR="00825EE2" w:rsidRPr="00A606AD">
        <w:rPr>
          <w:rFonts w:ascii="Arial" w:eastAsia="Calibri" w:hAnsi="Arial" w:cs="Arial"/>
          <w:color w:val="000000" w:themeColor="text1"/>
        </w:rPr>
        <w:t xml:space="preserve"> (Onset HOBO U24-001)</w:t>
      </w:r>
      <w:r w:rsidRPr="00A606AD">
        <w:rPr>
          <w:rFonts w:ascii="Arial" w:eastAsia="Calibri" w:hAnsi="Arial" w:cs="Arial"/>
          <w:color w:val="000000" w:themeColor="text1"/>
        </w:rPr>
        <w:t>, as well as a pressure transducer (PT)</w:t>
      </w:r>
      <w:r w:rsidR="00825EE2" w:rsidRPr="00A606AD">
        <w:rPr>
          <w:rFonts w:ascii="Arial" w:eastAsia="Calibri" w:hAnsi="Arial" w:cs="Arial"/>
          <w:color w:val="000000" w:themeColor="text1"/>
        </w:rPr>
        <w:t xml:space="preserve"> </w:t>
      </w:r>
      <w:r w:rsidR="00B6230C" w:rsidRPr="00A606AD">
        <w:rPr>
          <w:rFonts w:ascii="Arial" w:eastAsia="Calibri" w:hAnsi="Arial" w:cs="Arial"/>
          <w:color w:val="000000" w:themeColor="text1"/>
        </w:rPr>
        <w:t xml:space="preserve">to measure depth </w:t>
      </w:r>
      <w:r w:rsidR="00825EE2" w:rsidRPr="00A606AD">
        <w:rPr>
          <w:rFonts w:ascii="Arial" w:eastAsia="Calibri" w:hAnsi="Arial" w:cs="Arial"/>
          <w:color w:val="000000" w:themeColor="text1"/>
        </w:rPr>
        <w:t>(Onset HOBO U20-001-04)</w:t>
      </w:r>
      <w:r w:rsidRPr="00A606AD">
        <w:rPr>
          <w:rFonts w:ascii="Arial" w:eastAsia="Calibri" w:hAnsi="Arial" w:cs="Arial"/>
          <w:color w:val="000000" w:themeColor="text1"/>
        </w:rPr>
        <w:t>. In streams 5 and 6a, located in the northern and southern regions respectively, a PT will be deployed in ambient air for</w:t>
      </w:r>
      <w:r w:rsidR="00E62353">
        <w:rPr>
          <w:rFonts w:ascii="Arial" w:eastAsia="Calibri" w:hAnsi="Arial" w:cs="Arial"/>
          <w:color w:val="000000" w:themeColor="text1"/>
        </w:rPr>
        <w:t xml:space="preserve"> extrapolation over the site</w:t>
      </w:r>
      <w:r w:rsidRPr="00A606AD">
        <w:rPr>
          <w:rFonts w:ascii="Arial" w:eastAsia="Calibri" w:hAnsi="Arial" w:cs="Arial"/>
          <w:color w:val="000000" w:themeColor="text1"/>
        </w:rPr>
        <w:t>. DO, temperature and depth readings will be used to estimate stream metabolism (see below). Temperature, CO</w:t>
      </w:r>
      <w:r w:rsidRPr="00537F8A">
        <w:rPr>
          <w:rFonts w:ascii="Arial" w:eastAsia="Calibri" w:hAnsi="Arial" w:cs="Arial"/>
          <w:color w:val="000000" w:themeColor="text1"/>
          <w:vertAlign w:val="subscript"/>
        </w:rPr>
        <w:t>2</w:t>
      </w:r>
      <w:r w:rsidRPr="00A606AD">
        <w:rPr>
          <w:rFonts w:ascii="Arial" w:eastAsia="Calibri" w:hAnsi="Arial" w:cs="Arial"/>
          <w:color w:val="000000" w:themeColor="text1"/>
        </w:rPr>
        <w:t>, and pH will be used to interpolate continuous concentrations of HCO</w:t>
      </w:r>
      <w:r w:rsidRPr="00A606AD">
        <w:rPr>
          <w:rFonts w:ascii="Arial" w:eastAsia="Calibri" w:hAnsi="Arial" w:cs="Arial"/>
          <w:color w:val="000000" w:themeColor="text1"/>
          <w:vertAlign w:val="subscript"/>
        </w:rPr>
        <w:t>3</w:t>
      </w:r>
      <w:r w:rsidRPr="00A606AD">
        <w:rPr>
          <w:rFonts w:ascii="Arial" w:eastAsia="Calibri" w:hAnsi="Arial" w:cs="Arial"/>
          <w:color w:val="000000" w:themeColor="text1"/>
        </w:rPr>
        <w:t xml:space="preserve"> </w:t>
      </w:r>
      <w:r w:rsidRPr="00A606AD">
        <w:rPr>
          <w:rFonts w:ascii="Arial" w:eastAsia="Calibri" w:hAnsi="Arial" w:cs="Arial"/>
          <w:color w:val="000000" w:themeColor="text1"/>
          <w:vertAlign w:val="superscript"/>
        </w:rPr>
        <w:t>-</w:t>
      </w:r>
      <w:r w:rsidRPr="00A606AD">
        <w:rPr>
          <w:rFonts w:ascii="Arial" w:eastAsia="Calibri" w:hAnsi="Arial" w:cs="Arial"/>
          <w:color w:val="000000" w:themeColor="text1"/>
        </w:rPr>
        <w:t>and CO</w:t>
      </w:r>
      <w:r w:rsidRPr="00A606AD">
        <w:rPr>
          <w:rFonts w:ascii="Arial" w:eastAsia="Calibri" w:hAnsi="Arial" w:cs="Arial"/>
          <w:color w:val="000000" w:themeColor="text1"/>
          <w:vertAlign w:val="subscript"/>
        </w:rPr>
        <w:t>3</w:t>
      </w:r>
      <w:r w:rsidRPr="00A606AD">
        <w:rPr>
          <w:rFonts w:ascii="Arial" w:eastAsia="Calibri" w:hAnsi="Arial" w:cs="Arial"/>
          <w:color w:val="000000" w:themeColor="text1"/>
          <w:vertAlign w:val="superscript"/>
        </w:rPr>
        <w:t>2-</w:t>
      </w:r>
      <w:r w:rsidRPr="00A606AD">
        <w:rPr>
          <w:rFonts w:ascii="Arial" w:eastAsia="Calibri" w:hAnsi="Arial" w:cs="Arial"/>
          <w:color w:val="000000" w:themeColor="text1"/>
        </w:rPr>
        <w:t xml:space="preserve"> from Bjerrum equations (see below). Each sensor package will be </w:t>
      </w:r>
      <w:r w:rsidR="00E62353" w:rsidRPr="00A606AD">
        <w:rPr>
          <w:rFonts w:ascii="Arial" w:eastAsia="Calibri" w:hAnsi="Arial" w:cs="Arial"/>
          <w:color w:val="000000" w:themeColor="text1"/>
        </w:rPr>
        <w:t>serviced,</w:t>
      </w:r>
      <w:r w:rsidRPr="00A606AD">
        <w:rPr>
          <w:rFonts w:ascii="Arial" w:eastAsia="Calibri" w:hAnsi="Arial" w:cs="Arial"/>
          <w:color w:val="000000" w:themeColor="text1"/>
        </w:rPr>
        <w:t xml:space="preserve"> and data offloaded once a month.</w:t>
      </w:r>
    </w:p>
    <w:p w14:paraId="7D4FB868" w14:textId="77777777" w:rsidR="00DC792F" w:rsidRPr="00A606AD" w:rsidRDefault="00DC792F" w:rsidP="00DC792F">
      <w:pPr>
        <w:spacing w:line="360" w:lineRule="auto"/>
        <w:rPr>
          <w:rFonts w:ascii="Arial" w:eastAsia="Calibri" w:hAnsi="Arial" w:cs="Arial"/>
          <w:color w:val="000000" w:themeColor="text1"/>
        </w:rPr>
      </w:pPr>
      <w:r w:rsidRPr="00A606AD">
        <w:rPr>
          <w:rFonts w:ascii="Arial" w:eastAsia="Calibri" w:hAnsi="Arial" w:cs="Arial"/>
          <w:i/>
          <w:iCs/>
          <w:color w:val="000000" w:themeColor="text1"/>
        </w:rPr>
        <w:t>Monthly Sampling</w:t>
      </w:r>
      <w:r w:rsidRPr="00A606AD">
        <w:rPr>
          <w:rFonts w:ascii="Arial" w:eastAsia="Calibri" w:hAnsi="Arial" w:cs="Arial"/>
          <w:color w:val="000000" w:themeColor="text1"/>
        </w:rPr>
        <w:t>:</w:t>
      </w:r>
    </w:p>
    <w:p w14:paraId="76626464" w14:textId="5CB99E17" w:rsidR="00DC792F" w:rsidRPr="00A606AD" w:rsidRDefault="00DC792F" w:rsidP="00DC792F">
      <w:pPr>
        <w:spacing w:line="360" w:lineRule="auto"/>
        <w:ind w:firstLine="360"/>
        <w:rPr>
          <w:rFonts w:ascii="Arial" w:eastAsia="Calibri" w:hAnsi="Arial" w:cs="Arial"/>
          <w:color w:val="000000" w:themeColor="text1"/>
        </w:rPr>
      </w:pPr>
      <w:r w:rsidRPr="00A606AD">
        <w:rPr>
          <w:rFonts w:ascii="Arial" w:eastAsia="Calibri" w:hAnsi="Arial" w:cs="Arial"/>
          <w:color w:val="000000" w:themeColor="text1"/>
        </w:rPr>
        <w:t xml:space="preserve">By sampling for each carbon species, I will estimate total stream carbon and observe how the proportions of these species change with flow and season. Particulate organic carbon (POC) remains largely unexplored due to the nature of POC fluxes, which are storm-driven and therefore challenging to capture </w:t>
      </w:r>
      <w:sdt>
        <w:sdtPr>
          <w:rPr>
            <w:rFonts w:ascii="Arial" w:eastAsia="Calibri" w:hAnsi="Arial" w:cs="Arial"/>
            <w:color w:val="000000"/>
          </w:rPr>
          <w:tag w:val="MENDELEY_CITATION_v3_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"/>
          <w:id w:val="-846018432"/>
          <w:placeholder>
            <w:docPart w:val="01F3DC716DD94498AFC9EBE6413AFAAC"/>
          </w:placeholder>
        </w:sdtPr>
        <w:sdtContent>
          <w:r w:rsidR="00C536FB" w:rsidRPr="00A606AD">
            <w:rPr>
              <w:rFonts w:ascii="Arial" w:eastAsia="Calibri" w:hAnsi="Arial" w:cs="Arial"/>
              <w:color w:val="000000"/>
            </w:rPr>
            <w:t>(Marx et al., 2017)</w:t>
          </w:r>
        </w:sdtContent>
      </w:sdt>
      <w:r w:rsidRPr="00A606AD">
        <w:rPr>
          <w:rFonts w:ascii="Arial" w:eastAsia="Calibri" w:hAnsi="Arial" w:cs="Arial"/>
          <w:color w:val="000000" w:themeColor="text1"/>
        </w:rPr>
        <w:t xml:space="preserve">. However, in these low order, blackwater systems, notable POC concentrations are expected. Dissolved organic carbon (DOC) is derived from the weathering of POC and powers respiration. DOC has the potential to alter energy dynamics within lotic ecosystems, serving as the preferred electron acceptor in aerobic and anaerobic biogeochemical reactions </w:t>
      </w:r>
      <w:sdt>
        <w:sdtPr>
          <w:rPr>
            <w:rFonts w:ascii="Arial" w:eastAsia="Calibri" w:hAnsi="Arial" w:cs="Arial"/>
            <w:color w:val="000000"/>
          </w:rPr>
          <w:tag w:val="MENDELEY_CITATION_v3_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"/>
          <w:id w:val="-1231992350"/>
          <w:placeholder>
            <w:docPart w:val="01F3DC716DD94498AFC9EBE6413AFAAC"/>
          </w:placeholder>
        </w:sdtPr>
        <w:sdtContent>
          <w:r w:rsidR="00C536FB" w:rsidRPr="00A606AD">
            <w:rPr>
              <w:rFonts w:ascii="Arial" w:eastAsia="Calibri" w:hAnsi="Arial" w:cs="Arial"/>
              <w:color w:val="000000"/>
            </w:rPr>
            <w:t>(</w:t>
          </w:r>
          <w:proofErr w:type="spellStart"/>
          <w:r w:rsidR="00C536FB" w:rsidRPr="00A606AD">
            <w:rPr>
              <w:rFonts w:ascii="Arial" w:eastAsia="Calibri" w:hAnsi="Arial" w:cs="Arial"/>
              <w:color w:val="000000"/>
            </w:rPr>
            <w:t>Zarnetske</w:t>
          </w:r>
          <w:proofErr w:type="spellEnd"/>
          <w:r w:rsidR="00C536FB" w:rsidRPr="00A606AD">
            <w:rPr>
              <w:rFonts w:ascii="Arial" w:eastAsia="Calibri" w:hAnsi="Arial" w:cs="Arial"/>
              <w:color w:val="000000"/>
            </w:rPr>
            <w:t xml:space="preserve"> et al., 2018)</w:t>
          </w:r>
        </w:sdtContent>
      </w:sdt>
      <w:r w:rsidRPr="00A606AD">
        <w:rPr>
          <w:rFonts w:ascii="Arial" w:eastAsia="Calibri" w:hAnsi="Arial" w:cs="Arial"/>
          <w:color w:val="000000" w:themeColor="text1"/>
        </w:rPr>
        <w:t xml:space="preserve">. Furthermore, DOC concentrations have been linked to flow, with high discharge rates positively correlated with DOC concentrations </w:t>
      </w:r>
      <w:sdt>
        <w:sdtPr>
          <w:rPr>
            <w:rFonts w:ascii="Arial" w:eastAsia="Calibri" w:hAnsi="Arial" w:cs="Arial"/>
            <w:color w:val="000000"/>
          </w:rPr>
          <w:tag w:val="MENDELEY_CITATION_v3_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"/>
          <w:id w:val="-2006118548"/>
          <w:placeholder>
            <w:docPart w:val="01F3DC716DD94498AFC9EBE6413AFAAC"/>
          </w:placeholder>
        </w:sdtPr>
        <w:sdtContent>
          <w:r w:rsidR="00C536FB" w:rsidRPr="00A606AD">
            <w:rPr>
              <w:rFonts w:ascii="Arial" w:eastAsia="Calibri" w:hAnsi="Arial" w:cs="Arial"/>
              <w:color w:val="000000"/>
            </w:rPr>
            <w:t>(Marx et al., 2017)</w:t>
          </w:r>
        </w:sdtContent>
      </w:sdt>
      <w:r w:rsidRPr="00A606AD">
        <w:rPr>
          <w:rFonts w:ascii="Arial" w:eastAsia="Calibri" w:hAnsi="Arial" w:cs="Arial"/>
          <w:color w:val="000000" w:themeColor="text1"/>
        </w:rPr>
        <w:t>. Dissolved inorganic carbon (DIC) includes mineral carbon and CO</w:t>
      </w:r>
      <w:r w:rsidRPr="00537F8A">
        <w:rPr>
          <w:rFonts w:ascii="Arial" w:eastAsia="Calibri" w:hAnsi="Arial" w:cs="Arial"/>
          <w:color w:val="000000" w:themeColor="text1"/>
          <w:vertAlign w:val="subscript"/>
        </w:rPr>
        <w:t>2</w:t>
      </w:r>
      <w:r w:rsidRPr="00A606AD">
        <w:rPr>
          <w:rFonts w:ascii="Arial" w:eastAsia="Calibri" w:hAnsi="Arial" w:cs="Arial"/>
          <w:color w:val="000000" w:themeColor="text1"/>
        </w:rPr>
        <w:t>. On average, the pH of BEF streams is less than 5, so substantial concentrations of DIC are not expected. Nonetheless, given that Florida is essentially a massive limestone deposit, it is necessary to measure DIC. Fluorescent dissolved organic matter (</w:t>
      </w:r>
      <w:proofErr w:type="spellStart"/>
      <w:r w:rsidR="00FA0B85">
        <w:rPr>
          <w:rFonts w:ascii="Arial" w:eastAsia="Calibri" w:hAnsi="Arial" w:cs="Arial"/>
          <w:color w:val="000000" w:themeColor="text1"/>
        </w:rPr>
        <w:t>f</w:t>
      </w:r>
      <w:r w:rsidRPr="00A606AD">
        <w:rPr>
          <w:rFonts w:ascii="Arial" w:eastAsia="Calibri" w:hAnsi="Arial" w:cs="Arial"/>
          <w:color w:val="000000" w:themeColor="text1"/>
        </w:rPr>
        <w:t>DOM</w:t>
      </w:r>
      <w:proofErr w:type="spellEnd"/>
      <w:r w:rsidRPr="00A606AD">
        <w:rPr>
          <w:rFonts w:ascii="Arial" w:eastAsia="Calibri" w:hAnsi="Arial" w:cs="Arial"/>
          <w:color w:val="000000" w:themeColor="text1"/>
        </w:rPr>
        <w:t>) will be used to extrapolate carbon quality and assess differences in quality across seasons, and between the Sampson River and its headwater streams.</w:t>
      </w:r>
    </w:p>
    <w:p w14:paraId="37B23ED9" w14:textId="77777777" w:rsidR="00DC792F" w:rsidRPr="00A606AD" w:rsidRDefault="00DC792F" w:rsidP="00DC792F">
      <w:pPr>
        <w:spacing w:line="360" w:lineRule="auto"/>
        <w:ind w:firstLine="360"/>
        <w:rPr>
          <w:rFonts w:ascii="Arial" w:eastAsia="Calibri" w:hAnsi="Arial" w:cs="Arial"/>
          <w:color w:val="000000" w:themeColor="text1"/>
        </w:rPr>
      </w:pPr>
      <w:r w:rsidRPr="00A606AD">
        <w:rPr>
          <w:rFonts w:ascii="Arial" w:eastAsia="Calibri" w:hAnsi="Arial" w:cs="Arial"/>
          <w:color w:val="000000" w:themeColor="text1"/>
        </w:rPr>
        <w:lastRenderedPageBreak/>
        <w:t>Analyzing DIC is notoriously challenging due to its tendency to degas from the sample causing concentrations to be underestimated. To minimize error, acid-washed Shimadzu sample vials are used in the field to sample DIC, avoiding any potential degassing during decanting. In the field, vials are filled to maximum capacity to prevent head-space equilibration. After collection, all samples are stored in the fridge and analyzed within 48 hours.</w:t>
      </w:r>
    </w:p>
    <w:p w14:paraId="4C21E1AC" w14:textId="3559416B" w:rsidR="00DC792F" w:rsidRPr="00A606AD" w:rsidRDefault="00DC792F" w:rsidP="00DC792F">
      <w:pPr>
        <w:spacing w:line="360" w:lineRule="auto"/>
        <w:ind w:firstLine="360"/>
        <w:rPr>
          <w:rFonts w:ascii="Arial" w:eastAsia="Calibri" w:hAnsi="Arial" w:cs="Arial"/>
          <w:color w:val="000000" w:themeColor="text1"/>
        </w:rPr>
      </w:pPr>
      <w:r w:rsidRPr="00A606AD">
        <w:rPr>
          <w:rFonts w:ascii="Arial" w:eastAsia="Calibri" w:hAnsi="Arial" w:cs="Arial"/>
          <w:color w:val="000000" w:themeColor="text1"/>
        </w:rPr>
        <w:t xml:space="preserve">Both DIC and DOC analyses will be conducted using the Shimadzu TOC-L analyzer, employing the total organic carbon (TOC) measurement method. Although </w:t>
      </w:r>
      <w:proofErr w:type="spellStart"/>
      <w:r w:rsidR="001F3E95">
        <w:rPr>
          <w:rFonts w:ascii="Arial" w:eastAsia="Calibri" w:hAnsi="Arial" w:cs="Arial"/>
          <w:color w:val="000000" w:themeColor="text1"/>
        </w:rPr>
        <w:t>f</w:t>
      </w:r>
      <w:r w:rsidRPr="00A606AD">
        <w:rPr>
          <w:rFonts w:ascii="Arial" w:eastAsia="Calibri" w:hAnsi="Arial" w:cs="Arial"/>
          <w:color w:val="000000" w:themeColor="text1"/>
        </w:rPr>
        <w:t>DOM</w:t>
      </w:r>
      <w:proofErr w:type="spellEnd"/>
      <w:r w:rsidRPr="00A606AD">
        <w:rPr>
          <w:rFonts w:ascii="Arial" w:eastAsia="Calibri" w:hAnsi="Arial" w:cs="Arial"/>
          <w:color w:val="000000" w:themeColor="text1"/>
        </w:rPr>
        <w:t xml:space="preserve"> is more stable than DIC, it can degrade after extended periods in </w:t>
      </w:r>
      <w:proofErr w:type="gramStart"/>
      <w:r w:rsidRPr="00A606AD">
        <w:rPr>
          <w:rFonts w:ascii="Arial" w:eastAsia="Calibri" w:hAnsi="Arial" w:cs="Arial"/>
          <w:color w:val="000000" w:themeColor="text1"/>
        </w:rPr>
        <w:t>storage, or</w:t>
      </w:r>
      <w:proofErr w:type="gramEnd"/>
      <w:r w:rsidRPr="00A606AD">
        <w:rPr>
          <w:rFonts w:ascii="Arial" w:eastAsia="Calibri" w:hAnsi="Arial" w:cs="Arial"/>
          <w:color w:val="000000" w:themeColor="text1"/>
        </w:rPr>
        <w:t xml:space="preserve"> denature if frozen. Therefore, </w:t>
      </w:r>
      <w:proofErr w:type="spellStart"/>
      <w:r w:rsidR="00D41262">
        <w:rPr>
          <w:rFonts w:ascii="Arial" w:eastAsia="Calibri" w:hAnsi="Arial" w:cs="Arial"/>
          <w:color w:val="000000" w:themeColor="text1"/>
        </w:rPr>
        <w:t>f</w:t>
      </w:r>
      <w:r w:rsidRPr="00A606AD">
        <w:rPr>
          <w:rFonts w:ascii="Arial" w:eastAsia="Calibri" w:hAnsi="Arial" w:cs="Arial"/>
          <w:color w:val="000000" w:themeColor="text1"/>
        </w:rPr>
        <w:t>DOM</w:t>
      </w:r>
      <w:proofErr w:type="spellEnd"/>
      <w:r w:rsidRPr="00A606AD">
        <w:rPr>
          <w:rFonts w:ascii="Arial" w:eastAsia="Calibri" w:hAnsi="Arial" w:cs="Arial"/>
          <w:color w:val="000000" w:themeColor="text1"/>
        </w:rPr>
        <w:t xml:space="preserve"> samples are stored in the fridge in opaque, dark bottles and analyzed on the Horiba </w:t>
      </w:r>
      <w:proofErr w:type="spellStart"/>
      <w:r w:rsidRPr="00A606AD">
        <w:rPr>
          <w:rFonts w:ascii="Arial" w:eastAsia="Calibri" w:hAnsi="Arial" w:cs="Arial"/>
          <w:color w:val="000000" w:themeColor="text1"/>
        </w:rPr>
        <w:t>Aqualog</w:t>
      </w:r>
      <w:proofErr w:type="spellEnd"/>
      <w:r w:rsidRPr="00A606AD">
        <w:rPr>
          <w:rFonts w:ascii="Arial" w:eastAsia="Calibri" w:hAnsi="Arial" w:cs="Arial"/>
          <w:color w:val="000000" w:themeColor="text1"/>
        </w:rPr>
        <w:t xml:space="preserve"> within three weeks of collection. POC samples are collected using 500mL to 1L Nalgene bottles, submerged midway in the water column and capped underwater. The samples are then filtered using 0.45-micron filters. These filters are then processed utilizing the ash-free dry </w:t>
      </w:r>
      <w:r w:rsidR="00D41262">
        <w:rPr>
          <w:rFonts w:ascii="Arial" w:eastAsia="Calibri" w:hAnsi="Arial" w:cs="Arial"/>
          <w:color w:val="000000" w:themeColor="text1"/>
        </w:rPr>
        <w:t>mass</w:t>
      </w:r>
      <w:r w:rsidR="00D41262" w:rsidRPr="00A606AD">
        <w:rPr>
          <w:rFonts w:ascii="Arial" w:eastAsia="Calibri" w:hAnsi="Arial" w:cs="Arial"/>
          <w:color w:val="000000" w:themeColor="text1"/>
        </w:rPr>
        <w:t xml:space="preserve"> </w:t>
      </w:r>
      <w:commentRangeStart w:id="15"/>
      <w:r w:rsidRPr="00A606AD">
        <w:rPr>
          <w:rFonts w:ascii="Arial" w:eastAsia="Calibri" w:hAnsi="Arial" w:cs="Arial"/>
          <w:color w:val="000000" w:themeColor="text1"/>
        </w:rPr>
        <w:t>method</w:t>
      </w:r>
      <w:commentRangeEnd w:id="15"/>
      <w:r w:rsidR="00893109">
        <w:rPr>
          <w:rStyle w:val="CommentReference"/>
        </w:rPr>
        <w:commentReference w:id="15"/>
      </w:r>
      <w:r w:rsidR="00646F5D">
        <w:rPr>
          <w:rFonts w:ascii="Arial" w:eastAsia="Calibri" w:hAnsi="Arial" w:cs="Arial"/>
          <w:color w:val="000000" w:themeColor="text1"/>
        </w:rPr>
        <w:t xml:space="preserve"> (Hauer &amp; Lambert, 2017)</w:t>
      </w:r>
      <w:r w:rsidRPr="00A606AD">
        <w:rPr>
          <w:rFonts w:ascii="Arial" w:eastAsia="Calibri" w:hAnsi="Arial" w:cs="Arial"/>
          <w:color w:val="000000" w:themeColor="text1"/>
        </w:rPr>
        <w:t>.</w:t>
      </w:r>
    </w:p>
    <w:p w14:paraId="4ADB7154" w14:textId="77777777" w:rsidR="00DC792F" w:rsidRPr="00A606AD" w:rsidRDefault="00DC792F" w:rsidP="00DC792F">
      <w:pPr>
        <w:spacing w:line="360" w:lineRule="auto"/>
        <w:rPr>
          <w:rFonts w:ascii="Arial" w:eastAsia="Calibri" w:hAnsi="Arial" w:cs="Arial"/>
          <w:i/>
          <w:iCs/>
          <w:color w:val="000000" w:themeColor="text1"/>
        </w:rPr>
      </w:pPr>
      <w:r w:rsidRPr="00A606AD">
        <w:rPr>
          <w:rFonts w:ascii="Arial" w:eastAsia="Calibri" w:hAnsi="Arial" w:cs="Arial"/>
          <w:i/>
          <w:iCs/>
          <w:color w:val="000000" w:themeColor="text1"/>
        </w:rPr>
        <w:t xml:space="preserve">Stream Metabolism: </w:t>
      </w:r>
    </w:p>
    <w:p w14:paraId="5F97884B" w14:textId="6B6F376F" w:rsidR="00DC792F" w:rsidRPr="00A606AD" w:rsidRDefault="00DC792F" w:rsidP="00DC792F">
      <w:pPr>
        <w:spacing w:line="360" w:lineRule="auto"/>
        <w:ind w:firstLine="720"/>
        <w:rPr>
          <w:rFonts w:ascii="Arial" w:eastAsia="Calibri" w:hAnsi="Arial" w:cs="Arial"/>
          <w:color w:val="000000" w:themeColor="text1"/>
        </w:rPr>
      </w:pPr>
      <w:r w:rsidRPr="00A606AD">
        <w:rPr>
          <w:rFonts w:ascii="Arial" w:eastAsia="Calibri" w:hAnsi="Arial" w:cs="Arial"/>
          <w:color w:val="000000" w:themeColor="text1"/>
        </w:rPr>
        <w:t xml:space="preserve">To estimate the significance of the reactor pathway in flatwood streams, stream metabolism—the rates of gross primary productivity (GPP) and ecosystem respiration (ER)—will be modeled. Stream metabolism serves as a holistic, in-situ measure of stream carbon cycling and organic carbon mineralization. ER represents the total respiration (oxygen consumption) </w:t>
      </w:r>
      <w:commentRangeStart w:id="16"/>
      <w:r w:rsidRPr="00A606AD">
        <w:rPr>
          <w:rFonts w:ascii="Arial" w:eastAsia="Calibri" w:hAnsi="Arial" w:cs="Arial"/>
          <w:color w:val="000000" w:themeColor="text1"/>
        </w:rPr>
        <w:t>and is the dominant pathway for internal CO</w:t>
      </w:r>
      <w:r w:rsidRPr="00537F8A">
        <w:rPr>
          <w:rFonts w:ascii="Arial" w:eastAsia="Calibri" w:hAnsi="Arial" w:cs="Arial"/>
          <w:color w:val="000000" w:themeColor="text1"/>
          <w:vertAlign w:val="subscript"/>
        </w:rPr>
        <w:t>2</w:t>
      </w:r>
      <w:r w:rsidRPr="00A606AD">
        <w:rPr>
          <w:rFonts w:ascii="Arial" w:eastAsia="Calibri" w:hAnsi="Arial" w:cs="Arial"/>
          <w:color w:val="000000" w:themeColor="text1"/>
        </w:rPr>
        <w:t xml:space="preserve"> generation</w:t>
      </w:r>
      <w:commentRangeEnd w:id="16"/>
      <w:r w:rsidR="0001126B">
        <w:rPr>
          <w:rStyle w:val="CommentReference"/>
        </w:rPr>
        <w:commentReference w:id="16"/>
      </w:r>
      <w:r w:rsidRPr="00A606AD">
        <w:rPr>
          <w:rFonts w:ascii="Arial" w:eastAsia="Calibri" w:hAnsi="Arial" w:cs="Arial"/>
          <w:color w:val="000000" w:themeColor="text1"/>
        </w:rPr>
        <w:t>, while GPP represents the total productivity</w:t>
      </w:r>
      <w:r w:rsidR="00646F5D">
        <w:rPr>
          <w:rFonts w:ascii="Arial" w:eastAsia="Calibri" w:hAnsi="Arial" w:cs="Arial"/>
          <w:color w:val="000000" w:themeColor="text1"/>
        </w:rPr>
        <w:t xml:space="preserve"> and processing of external carbon</w:t>
      </w:r>
      <w:r w:rsidRPr="00A606AD">
        <w:rPr>
          <w:rFonts w:ascii="Arial" w:eastAsia="Calibri" w:hAnsi="Arial" w:cs="Arial"/>
          <w:color w:val="000000" w:themeColor="text1"/>
        </w:rPr>
        <w:t xml:space="preserve"> (photosynthesis; oxygen production) within the ecosystem. One-station stream metabolism methods estimate GPP and ER by tracking continuous fluctuations in dissolved oxygen (DO) concentrations (mg/L) over time (</w:t>
      </w:r>
      <w:proofErr w:type="spellStart"/>
      <w:r w:rsidRPr="00A606AD">
        <w:rPr>
          <w:rFonts w:ascii="Arial" w:eastAsia="Calibri" w:hAnsi="Arial" w:cs="Arial"/>
          <w:color w:val="000000" w:themeColor="text1"/>
        </w:rPr>
        <w:t>hr</w:t>
      </w:r>
      <w:proofErr w:type="spellEnd"/>
      <w:r w:rsidRPr="00A606AD">
        <w:rPr>
          <w:rFonts w:ascii="Arial" w:eastAsia="Calibri" w:hAnsi="Arial" w:cs="Arial"/>
          <w:color w:val="000000" w:themeColor="text1"/>
        </w:rPr>
        <w:t xml:space="preserve">^-1) and </w:t>
      </w:r>
      <w:r w:rsidR="00260A8F">
        <w:rPr>
          <w:rFonts w:ascii="Arial" w:eastAsia="Calibri" w:hAnsi="Arial" w:cs="Arial"/>
          <w:color w:val="000000" w:themeColor="text1"/>
        </w:rPr>
        <w:t>discharge</w:t>
      </w:r>
      <w:r w:rsidR="00260A8F" w:rsidRPr="00A606AD">
        <w:rPr>
          <w:rFonts w:ascii="Arial" w:eastAsia="Calibri" w:hAnsi="Arial" w:cs="Arial"/>
          <w:color w:val="000000" w:themeColor="text1"/>
        </w:rPr>
        <w:t xml:space="preserve"> </w:t>
      </w:r>
      <w:r w:rsidRPr="00A606AD">
        <w:rPr>
          <w:rFonts w:ascii="Arial" w:eastAsia="Calibri" w:hAnsi="Arial" w:cs="Arial"/>
          <w:color w:val="000000" w:themeColor="text1"/>
        </w:rPr>
        <w:t>(m^-3</w:t>
      </w:r>
      <w:r w:rsidR="00E62353" w:rsidRPr="00A606AD">
        <w:rPr>
          <w:rFonts w:ascii="Arial" w:eastAsia="Calibri" w:hAnsi="Arial" w:cs="Arial"/>
          <w:color w:val="000000" w:themeColor="text1"/>
        </w:rPr>
        <w:t>) and</w:t>
      </w:r>
      <w:r w:rsidR="00EF77C7">
        <w:rPr>
          <w:rFonts w:ascii="Arial" w:eastAsia="Calibri" w:hAnsi="Arial" w:cs="Arial"/>
          <w:color w:val="000000" w:themeColor="text1"/>
        </w:rPr>
        <w:t xml:space="preserve"> </w:t>
      </w:r>
      <w:r w:rsidRPr="00A606AD">
        <w:rPr>
          <w:rFonts w:ascii="Arial" w:eastAsia="Calibri" w:hAnsi="Arial" w:cs="Arial"/>
          <w:color w:val="000000" w:themeColor="text1"/>
        </w:rPr>
        <w:t>calculating oxygen flux (g O</w:t>
      </w:r>
      <w:r w:rsidRPr="00A606AD">
        <w:rPr>
          <w:rFonts w:ascii="Arial" w:eastAsia="Calibri" w:hAnsi="Arial" w:cs="Arial"/>
          <w:color w:val="000000" w:themeColor="text1"/>
          <w:vertAlign w:val="subscript"/>
        </w:rPr>
        <w:t>2</w:t>
      </w:r>
      <w:r w:rsidRPr="00A606AD">
        <w:rPr>
          <w:rFonts w:ascii="Arial" w:eastAsia="Calibri" w:hAnsi="Arial" w:cs="Arial"/>
          <w:color w:val="000000" w:themeColor="text1"/>
        </w:rPr>
        <w:t xml:space="preserve"> m</w:t>
      </w:r>
      <w:r w:rsidRPr="00A606AD">
        <w:rPr>
          <w:rFonts w:ascii="Arial" w:eastAsia="Calibri" w:hAnsi="Arial" w:cs="Arial"/>
          <w:color w:val="000000" w:themeColor="text1"/>
          <w:vertAlign w:val="superscript"/>
        </w:rPr>
        <w:t>-</w:t>
      </w:r>
      <w:r w:rsidR="00576E6B" w:rsidRPr="00A606AD">
        <w:rPr>
          <w:rFonts w:ascii="Arial" w:eastAsia="Calibri" w:hAnsi="Arial" w:cs="Arial"/>
          <w:color w:val="000000" w:themeColor="text1"/>
          <w:vertAlign w:val="superscript"/>
        </w:rPr>
        <w:t>2</w:t>
      </w:r>
      <w:r w:rsidRPr="00A606AD">
        <w:rPr>
          <w:rFonts w:ascii="Arial" w:eastAsia="Calibri" w:hAnsi="Arial" w:cs="Arial"/>
          <w:color w:val="000000" w:themeColor="text1"/>
        </w:rPr>
        <w:t xml:space="preserve"> hr</w:t>
      </w:r>
      <w:r w:rsidRPr="00A606AD">
        <w:rPr>
          <w:rFonts w:ascii="Arial" w:eastAsia="Calibri" w:hAnsi="Arial" w:cs="Arial"/>
          <w:color w:val="000000" w:themeColor="text1"/>
          <w:vertAlign w:val="superscript"/>
        </w:rPr>
        <w:t>-1</w:t>
      </w:r>
      <w:r w:rsidRPr="00A606AD">
        <w:rPr>
          <w:rFonts w:ascii="Arial" w:eastAsia="Calibri" w:hAnsi="Arial" w:cs="Arial"/>
          <w:color w:val="000000" w:themeColor="text1"/>
        </w:rPr>
        <w:t>). Assuming the respiration ratio is 1:1 for CO</w:t>
      </w:r>
      <w:r w:rsidRPr="00A606AD">
        <w:rPr>
          <w:rFonts w:ascii="Arial" w:eastAsia="Calibri" w:hAnsi="Arial" w:cs="Arial"/>
          <w:color w:val="000000" w:themeColor="text1"/>
          <w:vertAlign w:val="subscript"/>
        </w:rPr>
        <w:t>2</w:t>
      </w:r>
      <w:r w:rsidRPr="00A606AD">
        <w:rPr>
          <w:rFonts w:ascii="Arial" w:eastAsia="Calibri" w:hAnsi="Arial" w:cs="Arial"/>
          <w:color w:val="000000" w:themeColor="text1"/>
        </w:rPr>
        <w:t xml:space="preserve"> and O</w:t>
      </w:r>
      <w:r w:rsidR="00EF77C7">
        <w:rPr>
          <w:rFonts w:ascii="Arial" w:eastAsia="Calibri" w:hAnsi="Arial" w:cs="Arial"/>
          <w:color w:val="000000" w:themeColor="text1"/>
          <w:vertAlign w:val="subscript"/>
        </w:rPr>
        <w:t>2</w:t>
      </w:r>
      <w:r w:rsidRPr="00A606AD">
        <w:rPr>
          <w:rFonts w:ascii="Arial" w:eastAsia="Calibri" w:hAnsi="Arial" w:cs="Arial"/>
          <w:color w:val="000000" w:themeColor="text1"/>
        </w:rPr>
        <w:t xml:space="preserve"> (where every mole </w:t>
      </w:r>
      <w:r w:rsidRPr="00EF77C7">
        <w:rPr>
          <w:rFonts w:ascii="Arial" w:eastAsia="Calibri" w:hAnsi="Arial" w:cs="Arial"/>
          <w:color w:val="000000" w:themeColor="text1"/>
        </w:rPr>
        <w:t xml:space="preserve">of </w:t>
      </w:r>
      <w:r w:rsidR="00EF77C7" w:rsidRPr="00EF77C7">
        <w:rPr>
          <w:rFonts w:ascii="Arial" w:eastAsia="Calibri" w:hAnsi="Arial" w:cs="Arial"/>
          <w:color w:val="000000" w:themeColor="text1"/>
        </w:rPr>
        <w:t>O</w:t>
      </w:r>
      <w:r w:rsidR="00EF77C7">
        <w:rPr>
          <w:rFonts w:ascii="Arial" w:eastAsia="Calibri" w:hAnsi="Arial" w:cs="Arial"/>
          <w:color w:val="000000" w:themeColor="text1"/>
          <w:vertAlign w:val="subscript"/>
        </w:rPr>
        <w:t>2</w:t>
      </w:r>
      <w:r w:rsidRPr="00A606AD">
        <w:rPr>
          <w:rFonts w:ascii="Arial" w:eastAsia="Calibri" w:hAnsi="Arial" w:cs="Arial"/>
          <w:color w:val="000000" w:themeColor="text1"/>
        </w:rPr>
        <w:t xml:space="preserve"> consumed results in one mole of CO</w:t>
      </w:r>
      <w:r w:rsidRPr="00A606AD">
        <w:rPr>
          <w:rFonts w:ascii="Arial" w:eastAsia="Calibri" w:hAnsi="Arial" w:cs="Arial"/>
          <w:color w:val="000000" w:themeColor="text1"/>
          <w:vertAlign w:val="subscript"/>
        </w:rPr>
        <w:t>2</w:t>
      </w:r>
      <w:r w:rsidRPr="00A606AD">
        <w:rPr>
          <w:rFonts w:ascii="Arial" w:eastAsia="Calibri" w:hAnsi="Arial" w:cs="Arial"/>
          <w:color w:val="000000" w:themeColor="text1"/>
        </w:rPr>
        <w:t xml:space="preserve">), the difference between </w:t>
      </w:r>
      <w:r w:rsidR="00646F5D">
        <w:rPr>
          <w:rFonts w:ascii="Arial" w:eastAsia="Calibri" w:hAnsi="Arial" w:cs="Arial"/>
          <w:color w:val="000000" w:themeColor="text1"/>
        </w:rPr>
        <w:t>in-situ sensor</w:t>
      </w:r>
      <w:commentRangeStart w:id="17"/>
      <w:r w:rsidRPr="00A606AD">
        <w:rPr>
          <w:rFonts w:ascii="Arial" w:eastAsia="Calibri" w:hAnsi="Arial" w:cs="Arial"/>
          <w:color w:val="000000" w:themeColor="text1"/>
        </w:rPr>
        <w:t xml:space="preserve"> CO</w:t>
      </w:r>
      <w:r w:rsidRPr="00A606AD">
        <w:rPr>
          <w:rFonts w:ascii="Arial" w:eastAsia="Calibri" w:hAnsi="Arial" w:cs="Arial"/>
          <w:color w:val="000000" w:themeColor="text1"/>
          <w:vertAlign w:val="subscript"/>
        </w:rPr>
        <w:t>2</w:t>
      </w:r>
      <w:r w:rsidRPr="00A606AD">
        <w:rPr>
          <w:rFonts w:ascii="Arial" w:eastAsia="Calibri" w:hAnsi="Arial" w:cs="Arial"/>
          <w:color w:val="000000" w:themeColor="text1"/>
        </w:rPr>
        <w:t xml:space="preserve">, </w:t>
      </w:r>
      <w:commentRangeEnd w:id="17"/>
      <w:r w:rsidR="00E745AC">
        <w:rPr>
          <w:rStyle w:val="CommentReference"/>
        </w:rPr>
        <w:commentReference w:id="17"/>
      </w:r>
      <w:r w:rsidRPr="00A606AD">
        <w:rPr>
          <w:rFonts w:ascii="Arial" w:eastAsia="Calibri" w:hAnsi="Arial" w:cs="Arial"/>
          <w:color w:val="000000" w:themeColor="text1"/>
        </w:rPr>
        <w:t>and CO</w:t>
      </w:r>
      <w:r w:rsidRPr="00A606AD">
        <w:rPr>
          <w:rFonts w:ascii="Arial" w:eastAsia="Calibri" w:hAnsi="Arial" w:cs="Arial"/>
          <w:color w:val="000000" w:themeColor="text1"/>
          <w:vertAlign w:val="subscript"/>
        </w:rPr>
        <w:t>2</w:t>
      </w:r>
      <w:r w:rsidRPr="00A606AD">
        <w:rPr>
          <w:rFonts w:ascii="Arial" w:eastAsia="Calibri" w:hAnsi="Arial" w:cs="Arial"/>
          <w:color w:val="000000" w:themeColor="text1"/>
        </w:rPr>
        <w:t xml:space="preserve"> estimated by ER, </w:t>
      </w:r>
      <w:r w:rsidR="00537F8A">
        <w:rPr>
          <w:rFonts w:ascii="Arial" w:eastAsia="Calibri" w:hAnsi="Arial" w:cs="Arial"/>
          <w:color w:val="000000" w:themeColor="text1"/>
        </w:rPr>
        <w:t>is</w:t>
      </w:r>
      <w:r w:rsidRPr="00A606AD">
        <w:rPr>
          <w:rFonts w:ascii="Arial" w:eastAsia="Calibri" w:hAnsi="Arial" w:cs="Arial"/>
          <w:color w:val="000000" w:themeColor="text1"/>
        </w:rPr>
        <w:t xml:space="preserve"> allochthonous CO</w:t>
      </w:r>
      <w:r w:rsidRPr="00537F8A">
        <w:rPr>
          <w:rFonts w:ascii="Arial" w:eastAsia="Calibri" w:hAnsi="Arial" w:cs="Arial"/>
          <w:color w:val="000000" w:themeColor="text1"/>
          <w:vertAlign w:val="subscript"/>
        </w:rPr>
        <w:t>2</w:t>
      </w:r>
      <w:r w:rsidRPr="00A606AD">
        <w:rPr>
          <w:rFonts w:ascii="Arial" w:eastAsia="Calibri" w:hAnsi="Arial" w:cs="Arial"/>
          <w:color w:val="000000" w:themeColor="text1"/>
        </w:rPr>
        <w:t xml:space="preserve"> from the chimney pathway. Stream metabolism modeling will be performed using </w:t>
      </w:r>
      <w:proofErr w:type="spellStart"/>
      <w:r w:rsidRPr="00A606AD">
        <w:rPr>
          <w:rFonts w:ascii="Arial" w:eastAsia="Calibri" w:hAnsi="Arial" w:cs="Arial"/>
          <w:color w:val="000000" w:themeColor="text1"/>
        </w:rPr>
        <w:t>StreamMetabolizer</w:t>
      </w:r>
      <w:proofErr w:type="spellEnd"/>
      <w:r w:rsidRPr="00A606AD">
        <w:rPr>
          <w:rFonts w:ascii="Arial" w:eastAsia="Calibri" w:hAnsi="Arial" w:cs="Arial"/>
          <w:color w:val="000000" w:themeColor="text1"/>
        </w:rPr>
        <w:t xml:space="preserve"> (Appling et al. 2020), an open-source R package that integrates </w:t>
      </w:r>
      <w:r w:rsidRPr="00A606AD">
        <w:rPr>
          <w:rFonts w:ascii="Arial" w:eastAsia="Calibri" w:hAnsi="Arial" w:cs="Arial"/>
          <w:color w:val="000000" w:themeColor="text1"/>
        </w:rPr>
        <w:lastRenderedPageBreak/>
        <w:t xml:space="preserve">principles from </w:t>
      </w:r>
      <w:commentRangeStart w:id="18"/>
      <w:r w:rsidRPr="00A606AD">
        <w:rPr>
          <w:rFonts w:ascii="Arial" w:eastAsia="Calibri" w:hAnsi="Arial" w:cs="Arial"/>
          <w:color w:val="000000" w:themeColor="text1"/>
        </w:rPr>
        <w:t xml:space="preserve">Odum’s </w:t>
      </w:r>
      <w:r w:rsidRPr="00A606AD">
        <w:rPr>
          <w:rFonts w:ascii="Arial" w:eastAsia="Calibri" w:hAnsi="Arial" w:cs="Arial"/>
          <w:i/>
          <w:iCs/>
          <w:color w:val="000000" w:themeColor="text1"/>
        </w:rPr>
        <w:t>Primary Production in Flowing Waters</w:t>
      </w:r>
      <w:r w:rsidRPr="00A606AD">
        <w:rPr>
          <w:rFonts w:ascii="Arial" w:eastAsia="Calibri" w:hAnsi="Arial" w:cs="Arial"/>
          <w:color w:val="000000" w:themeColor="text1"/>
        </w:rPr>
        <w:t xml:space="preserve"> </w:t>
      </w:r>
      <w:commentRangeEnd w:id="18"/>
      <w:r w:rsidR="00FC49F5">
        <w:rPr>
          <w:rStyle w:val="CommentReference"/>
        </w:rPr>
        <w:commentReference w:id="18"/>
      </w:r>
      <w:r w:rsidR="00646F5D">
        <w:rPr>
          <w:rFonts w:ascii="Arial" w:eastAsia="Calibri" w:hAnsi="Arial" w:cs="Arial"/>
          <w:color w:val="000000" w:themeColor="text1"/>
        </w:rPr>
        <w:t xml:space="preserve">(Odum, 1956) </w:t>
      </w:r>
      <w:r w:rsidRPr="00A606AD">
        <w:rPr>
          <w:rFonts w:ascii="Arial" w:eastAsia="Calibri" w:hAnsi="Arial" w:cs="Arial"/>
          <w:color w:val="000000" w:themeColor="text1"/>
        </w:rPr>
        <w:t xml:space="preserve">and Bayesian modeling to estimate GPP and ER. </w:t>
      </w:r>
    </w:p>
    <w:p w14:paraId="53548AD9" w14:textId="77777777" w:rsidR="00DC792F" w:rsidRPr="00A606AD" w:rsidRDefault="00DC792F" w:rsidP="00DC792F">
      <w:pPr>
        <w:spacing w:line="360" w:lineRule="auto"/>
        <w:rPr>
          <w:rFonts w:ascii="Arial" w:eastAsia="Calibri" w:hAnsi="Arial" w:cs="Arial"/>
          <w:i/>
          <w:iCs/>
          <w:color w:val="000000" w:themeColor="text1"/>
        </w:rPr>
      </w:pPr>
      <w:r w:rsidRPr="00A606AD">
        <w:rPr>
          <w:rFonts w:ascii="Arial" w:eastAsia="Calibri" w:hAnsi="Arial" w:cs="Arial"/>
          <w:i/>
          <w:iCs/>
          <w:color w:val="000000" w:themeColor="text1"/>
        </w:rPr>
        <w:t>Estimating Gas Exchange</w:t>
      </w:r>
    </w:p>
    <w:p w14:paraId="6D5F8C5C" w14:textId="2C300F95" w:rsidR="00DC792F" w:rsidRPr="00A606AD" w:rsidRDefault="00DC792F" w:rsidP="00DC792F">
      <w:pPr>
        <w:spacing w:line="360" w:lineRule="auto"/>
        <w:ind w:firstLine="720"/>
        <w:rPr>
          <w:rFonts w:ascii="Arial" w:eastAsia="Calibri" w:hAnsi="Arial" w:cs="Arial"/>
          <w:i/>
          <w:iCs/>
          <w:color w:val="000000" w:themeColor="text1"/>
        </w:rPr>
      </w:pPr>
      <w:r w:rsidRPr="00A606AD">
        <w:rPr>
          <w:rFonts w:ascii="Arial" w:eastAsia="Calibri" w:hAnsi="Arial" w:cs="Arial"/>
          <w:color w:val="000000" w:themeColor="text1"/>
        </w:rPr>
        <w:t>To determine air-water gas exchange rates—an essential parameter for stream metabolism modeling—the reaeration coefficient (K600) will be field-estimated using gas dome methods. During each monthly field visit, K600 will be empirically estimated using a floating dome, an inverted plastic container with a headspace volume of 15.5 L. Within the dome, a high-frequency CO2 sensor will be placed in the headspace, sampling at 1 sample per 10 seconds for approximately 25 minutes. Given that stream CO2 concentrations often exceed 20,000 ppm, the diffusion of CO2 from the water column to the headspace will be monitored to calculate the rate of air-water equilibration. The gas exchange velocity, K (m d</w:t>
      </w:r>
      <w:r w:rsidRPr="00A606AD">
        <w:rPr>
          <w:rFonts w:ascii="Arial" w:eastAsia="Calibri" w:hAnsi="Arial" w:cs="Arial"/>
          <w:color w:val="000000" w:themeColor="text1"/>
          <w:vertAlign w:val="superscript"/>
        </w:rPr>
        <w:t>-1</w:t>
      </w:r>
      <w:r w:rsidRPr="00A606AD">
        <w:rPr>
          <w:rFonts w:ascii="Arial" w:eastAsia="Calibri" w:hAnsi="Arial" w:cs="Arial"/>
          <w:color w:val="000000" w:themeColor="text1"/>
        </w:rPr>
        <w:t>), which represents diffusion between the water column and atmosphere</w:t>
      </w:r>
      <w:r w:rsidR="00825EE2" w:rsidRPr="00A606AD">
        <w:rPr>
          <w:rFonts w:ascii="Arial" w:eastAsia="Calibri" w:hAnsi="Arial" w:cs="Arial"/>
          <w:color w:val="000000" w:themeColor="text1"/>
        </w:rPr>
        <w:t xml:space="preserve"> </w:t>
      </w:r>
      <w:sdt>
        <w:sdtPr>
          <w:rPr>
            <w:rFonts w:ascii="Arial" w:eastAsia="Calibri" w:hAnsi="Arial" w:cs="Arial"/>
            <w:color w:val="000000"/>
          </w:rPr>
          <w:tag w:val="MENDELEY_CITATION_v3_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"/>
          <w:id w:val="1113091293"/>
          <w:placeholder>
            <w:docPart w:val="DefaultPlaceholder_-1854013440"/>
          </w:placeholder>
        </w:sdtPr>
        <w:sdtContent>
          <w:r w:rsidR="00C536FB" w:rsidRPr="00A606AD">
            <w:rPr>
              <w:rFonts w:ascii="Arial" w:eastAsia="Times New Roman" w:hAnsi="Arial" w:cs="Arial"/>
              <w:color w:val="000000"/>
            </w:rPr>
            <w:t>(Hall &amp; Ulseth, 2020)</w:t>
          </w:r>
        </w:sdtContent>
      </w:sdt>
      <w:r w:rsidRPr="00A606AD">
        <w:rPr>
          <w:rFonts w:ascii="Arial" w:eastAsia="Calibri" w:hAnsi="Arial" w:cs="Arial"/>
          <w:color w:val="000000" w:themeColor="text1"/>
        </w:rPr>
        <w:t>, and subsequently the reaeration coefficient, k (</w:t>
      </w:r>
      <w:r w:rsidR="00576E6B" w:rsidRPr="00A606AD">
        <w:rPr>
          <w:rFonts w:ascii="Arial" w:eastAsia="Calibri" w:hAnsi="Arial" w:cs="Arial"/>
          <w:color w:val="000000" w:themeColor="text1"/>
        </w:rPr>
        <w:t>d</w:t>
      </w:r>
      <w:r w:rsidR="00576E6B" w:rsidRPr="00A606AD">
        <w:rPr>
          <w:rFonts w:ascii="Arial" w:eastAsia="Calibri" w:hAnsi="Arial" w:cs="Arial"/>
          <w:color w:val="000000" w:themeColor="text1"/>
          <w:vertAlign w:val="superscript"/>
        </w:rPr>
        <w:t>-1</w:t>
      </w:r>
      <w:r w:rsidRPr="00A606AD">
        <w:rPr>
          <w:rFonts w:ascii="Arial" w:eastAsia="Calibri" w:hAnsi="Arial" w:cs="Arial"/>
          <w:color w:val="000000" w:themeColor="text1"/>
        </w:rPr>
        <w:t>) (calculated as K divided by stream depth</w:t>
      </w:r>
      <w:commentRangeStart w:id="19"/>
      <w:r w:rsidRPr="00A606AD">
        <w:rPr>
          <w:rFonts w:ascii="Arial" w:eastAsia="Calibri" w:hAnsi="Arial" w:cs="Arial"/>
          <w:color w:val="000000" w:themeColor="text1"/>
        </w:rPr>
        <w:t xml:space="preserve">), </w:t>
      </w:r>
      <w:r w:rsidR="006424F6">
        <w:rPr>
          <w:rFonts w:ascii="Arial" w:eastAsia="Calibri" w:hAnsi="Arial" w:cs="Arial"/>
          <w:color w:val="000000" w:themeColor="text1"/>
        </w:rPr>
        <w:t>will be</w:t>
      </w:r>
      <w:r w:rsidR="006424F6" w:rsidRPr="00A606AD">
        <w:rPr>
          <w:rFonts w:ascii="Arial" w:eastAsia="Calibri" w:hAnsi="Arial" w:cs="Arial"/>
          <w:color w:val="000000" w:themeColor="text1"/>
        </w:rPr>
        <w:t xml:space="preserve"> </w:t>
      </w:r>
      <w:r w:rsidRPr="00A606AD">
        <w:rPr>
          <w:rFonts w:ascii="Arial" w:eastAsia="Calibri" w:hAnsi="Arial" w:cs="Arial"/>
          <w:color w:val="000000" w:themeColor="text1"/>
        </w:rPr>
        <w:t xml:space="preserve">predicted </w:t>
      </w:r>
      <w:commentRangeEnd w:id="19"/>
      <w:r w:rsidR="006424F6">
        <w:rPr>
          <w:rStyle w:val="CommentReference"/>
        </w:rPr>
        <w:commentReference w:id="19"/>
      </w:r>
      <w:r w:rsidRPr="00A606AD">
        <w:rPr>
          <w:rFonts w:ascii="Arial" w:eastAsia="Calibri" w:hAnsi="Arial" w:cs="Arial"/>
          <w:color w:val="000000" w:themeColor="text1"/>
        </w:rPr>
        <w:t xml:space="preserve">following methodologies outlined by </w:t>
      </w:r>
      <w:sdt>
        <w:sdtPr>
          <w:rPr>
            <w:rFonts w:ascii="Arial" w:eastAsia="Calibri" w:hAnsi="Arial" w:cs="Arial"/>
            <w:color w:val="000000"/>
          </w:rPr>
          <w:tag w:val="MENDELEY_CITATION_v3_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"/>
          <w:id w:val="1467703774"/>
          <w:placeholder>
            <w:docPart w:val="DefaultPlaceholder_-1854013440"/>
          </w:placeholder>
        </w:sdtPr>
        <w:sdtContent>
          <w:r w:rsidR="00C536FB" w:rsidRPr="00A606AD">
            <w:rPr>
              <w:rFonts w:ascii="Arial" w:eastAsia="Calibri" w:hAnsi="Arial" w:cs="Arial"/>
              <w:color w:val="000000"/>
            </w:rPr>
            <w:t>Khadka et al., 2014</w:t>
          </w:r>
        </w:sdtContent>
      </w:sdt>
      <w:r w:rsidR="00091FC2" w:rsidRPr="00A606AD">
        <w:rPr>
          <w:rFonts w:ascii="Arial" w:eastAsia="Calibri" w:hAnsi="Arial" w:cs="Arial"/>
          <w:color w:val="000000"/>
        </w:rPr>
        <w:t xml:space="preserve"> </w:t>
      </w:r>
      <w:r w:rsidRPr="00A606AD">
        <w:rPr>
          <w:rFonts w:ascii="Arial" w:eastAsia="Calibri" w:hAnsi="Arial" w:cs="Arial"/>
          <w:color w:val="000000" w:themeColor="text1"/>
        </w:rPr>
        <w:t>and</w:t>
      </w:r>
      <w:r w:rsidR="00091FC2" w:rsidRPr="00A606AD">
        <w:rPr>
          <w:rFonts w:ascii="Arial" w:eastAsia="Calibri" w:hAnsi="Arial" w:cs="Arial"/>
          <w:color w:val="000000" w:themeColor="text1"/>
        </w:rPr>
        <w:t xml:space="preserve"> </w:t>
      </w:r>
      <w:sdt>
        <w:sdtPr>
          <w:rPr>
            <w:rFonts w:ascii="Arial" w:eastAsia="Calibri" w:hAnsi="Arial" w:cs="Arial"/>
            <w:color w:val="000000"/>
          </w:rPr>
          <w:tag w:val="MENDELEY_CITATION_v3_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"/>
          <w:id w:val="996305265"/>
          <w:placeholder>
            <w:docPart w:val="DefaultPlaceholder_-1854013440"/>
          </w:placeholder>
        </w:sdtPr>
        <w:sdtContent>
          <w:r w:rsidR="00C536FB" w:rsidRPr="00A606AD">
            <w:rPr>
              <w:rFonts w:ascii="Arial" w:eastAsia="Times New Roman" w:hAnsi="Arial" w:cs="Arial"/>
              <w:color w:val="000000"/>
            </w:rPr>
            <w:t>McDowell &amp; Johnson, 2018</w:t>
          </w:r>
        </w:sdtContent>
      </w:sdt>
      <w:r w:rsidRPr="00A606AD">
        <w:rPr>
          <w:rFonts w:ascii="Arial" w:eastAsia="Calibri" w:hAnsi="Arial" w:cs="Arial"/>
          <w:color w:val="000000" w:themeColor="text1"/>
        </w:rPr>
        <w:t>.</w:t>
      </w:r>
    </w:p>
    <w:p w14:paraId="059883FC" w14:textId="60943580" w:rsidR="00DC792F" w:rsidRPr="00A606AD" w:rsidRDefault="00DC792F" w:rsidP="00DC792F">
      <w:pPr>
        <w:spacing w:line="360" w:lineRule="auto"/>
        <w:ind w:firstLine="720"/>
        <w:rPr>
          <w:rFonts w:ascii="Arial" w:eastAsia="Calibri" w:hAnsi="Arial" w:cs="Arial"/>
          <w:i/>
          <w:iCs/>
          <w:color w:val="000000" w:themeColor="text1"/>
        </w:rPr>
      </w:pPr>
      <w:r w:rsidRPr="00A606AD">
        <w:rPr>
          <w:rFonts w:ascii="Arial" w:eastAsia="Calibri" w:hAnsi="Arial" w:cs="Arial"/>
          <w:color w:val="000000" w:themeColor="text1"/>
        </w:rPr>
        <w:t xml:space="preserve">Using the field-measured K600 values and discharge data, a rating curve will be developed to enable continuous estimation of K600. This rating curve will be integrated into </w:t>
      </w:r>
      <w:proofErr w:type="spellStart"/>
      <w:r w:rsidRPr="00A606AD">
        <w:rPr>
          <w:rFonts w:ascii="Arial" w:eastAsia="Calibri" w:hAnsi="Arial" w:cs="Arial"/>
          <w:i/>
          <w:iCs/>
          <w:color w:val="000000" w:themeColor="text1"/>
        </w:rPr>
        <w:t>StreamMetabolizer</w:t>
      </w:r>
      <w:proofErr w:type="spellEnd"/>
      <w:r w:rsidRPr="00A606AD">
        <w:rPr>
          <w:rFonts w:ascii="Arial" w:eastAsia="Calibri" w:hAnsi="Arial" w:cs="Arial"/>
          <w:color w:val="000000" w:themeColor="text1"/>
        </w:rPr>
        <w:t xml:space="preserve"> to refine K600 estimates as a function of discharge to improve accuracy. Discharge measurements will be obtained through periodic dilution gauging. </w:t>
      </w:r>
      <w:commentRangeStart w:id="20"/>
      <w:r w:rsidRPr="00A606AD">
        <w:rPr>
          <w:rFonts w:ascii="Arial" w:eastAsia="Calibri" w:hAnsi="Arial" w:cs="Arial"/>
          <w:color w:val="000000" w:themeColor="text1"/>
        </w:rPr>
        <w:t xml:space="preserve">During monthly field visits, streams with observable flow will undergo dilution gauging </w:t>
      </w:r>
      <w:commentRangeEnd w:id="20"/>
      <w:r w:rsidR="00892867">
        <w:rPr>
          <w:rStyle w:val="CommentReference"/>
        </w:rPr>
        <w:commentReference w:id="20"/>
      </w:r>
      <w:commentRangeStart w:id="21"/>
      <w:r w:rsidRPr="00A606AD">
        <w:rPr>
          <w:rFonts w:ascii="Arial" w:eastAsia="Calibri" w:hAnsi="Arial" w:cs="Arial"/>
          <w:color w:val="000000" w:themeColor="text1"/>
        </w:rPr>
        <w:t>using salt dilution techniques and slug-injection methods</w:t>
      </w:r>
      <w:r w:rsidR="001339CA">
        <w:rPr>
          <w:rFonts w:ascii="Arial" w:eastAsia="Calibri" w:hAnsi="Arial" w:cs="Arial"/>
          <w:color w:val="000000" w:themeColor="text1"/>
        </w:rPr>
        <w:t xml:space="preserve"> (Hauer &amp; Lambert, 2017)</w:t>
      </w:r>
      <w:r w:rsidRPr="00A606AD">
        <w:rPr>
          <w:rFonts w:ascii="Arial" w:eastAsia="Calibri" w:hAnsi="Arial" w:cs="Arial"/>
          <w:color w:val="000000" w:themeColor="text1"/>
        </w:rPr>
        <w:t xml:space="preserve">. </w:t>
      </w:r>
      <w:commentRangeEnd w:id="21"/>
      <w:r w:rsidR="00892867">
        <w:rPr>
          <w:rStyle w:val="CommentReference"/>
        </w:rPr>
        <w:commentReference w:id="21"/>
      </w:r>
      <w:r w:rsidRPr="00A606AD">
        <w:rPr>
          <w:rFonts w:ascii="Arial" w:eastAsia="Calibri" w:hAnsi="Arial" w:cs="Arial"/>
          <w:color w:val="000000" w:themeColor="text1"/>
        </w:rPr>
        <w:t>By correlating depth at the time of dilution gauging with discharge rates, a rating curve will be constructed to maintain continuous discharge estimates.</w:t>
      </w:r>
    </w:p>
    <w:p w14:paraId="470C1704" w14:textId="77777777" w:rsidR="00DC792F" w:rsidRPr="00A606AD" w:rsidRDefault="00DC792F" w:rsidP="00DC792F">
      <w:pPr>
        <w:spacing w:line="360" w:lineRule="auto"/>
        <w:rPr>
          <w:rFonts w:ascii="Arial" w:eastAsia="Calibri" w:hAnsi="Arial" w:cs="Arial"/>
          <w:color w:val="000000" w:themeColor="text1"/>
        </w:rPr>
      </w:pPr>
      <w:r w:rsidRPr="00A606AD">
        <w:rPr>
          <w:rFonts w:ascii="Arial" w:eastAsia="Calibri" w:hAnsi="Arial" w:cs="Arial"/>
          <w:i/>
          <w:iCs/>
          <w:color w:val="000000" w:themeColor="text1"/>
        </w:rPr>
        <w:t>DIC Interpolation</w:t>
      </w:r>
      <w:r w:rsidRPr="00A606AD">
        <w:rPr>
          <w:rFonts w:ascii="Arial" w:eastAsia="Calibri" w:hAnsi="Arial" w:cs="Arial"/>
          <w:color w:val="000000" w:themeColor="text1"/>
        </w:rPr>
        <w:t>:</w:t>
      </w:r>
    </w:p>
    <w:p w14:paraId="7AD59DB9" w14:textId="1187863E" w:rsidR="003550B5" w:rsidRPr="00537F8A" w:rsidRDefault="00DC792F" w:rsidP="00537F8A">
      <w:pPr>
        <w:spacing w:line="360" w:lineRule="auto"/>
        <w:ind w:firstLine="720"/>
        <w:rPr>
          <w:rFonts w:ascii="Arial" w:hAnsi="Arial" w:cs="Arial"/>
        </w:rPr>
      </w:pPr>
      <w:r w:rsidRPr="00A606AD">
        <w:rPr>
          <w:rFonts w:ascii="Arial" w:hAnsi="Arial" w:cs="Arial"/>
        </w:rPr>
        <w:t>Using the Bjerrum equation, continuous bicarbonate (HCO</w:t>
      </w:r>
      <w:r w:rsidRPr="00A606AD">
        <w:rPr>
          <w:rFonts w:ascii="Arial" w:hAnsi="Arial" w:cs="Arial"/>
          <w:vertAlign w:val="subscript"/>
        </w:rPr>
        <w:t>3</w:t>
      </w:r>
      <w:r w:rsidRPr="00A606AD">
        <w:rPr>
          <w:rFonts w:ascii="Arial" w:hAnsi="Arial" w:cs="Arial"/>
          <w:vertAlign w:val="superscript"/>
        </w:rPr>
        <w:t>-</w:t>
      </w:r>
      <w:r w:rsidRPr="00A606AD">
        <w:rPr>
          <w:rFonts w:ascii="Arial" w:hAnsi="Arial" w:cs="Arial"/>
        </w:rPr>
        <w:t>) concentrations will be interpolated from temperature, pressure (PT), pH, and CO</w:t>
      </w:r>
      <w:r w:rsidRPr="00A606AD">
        <w:rPr>
          <w:rFonts w:ascii="Arial" w:hAnsi="Arial" w:cs="Arial"/>
          <w:vertAlign w:val="subscript"/>
        </w:rPr>
        <w:t>2</w:t>
      </w:r>
      <w:r w:rsidRPr="00A606AD">
        <w:rPr>
          <w:rFonts w:ascii="Arial" w:hAnsi="Arial" w:cs="Arial"/>
        </w:rPr>
        <w:t xml:space="preserve"> sensor measurements. The R package </w:t>
      </w:r>
      <w:proofErr w:type="spellStart"/>
      <w:r w:rsidRPr="00A606AD">
        <w:rPr>
          <w:rFonts w:ascii="Arial" w:hAnsi="Arial" w:cs="Arial"/>
          <w:i/>
          <w:iCs/>
        </w:rPr>
        <w:t>seacarb</w:t>
      </w:r>
      <w:proofErr w:type="spellEnd"/>
      <w:r w:rsidRPr="00A606AD">
        <w:rPr>
          <w:rFonts w:ascii="Arial" w:hAnsi="Arial" w:cs="Arial"/>
        </w:rPr>
        <w:t xml:space="preserve"> facilitates estimation of the first and second dissociation </w:t>
      </w:r>
      <w:r w:rsidRPr="00A606AD">
        <w:rPr>
          <w:rFonts w:ascii="Arial" w:hAnsi="Arial" w:cs="Arial"/>
        </w:rPr>
        <w:lastRenderedPageBreak/>
        <w:t>constants of carbonic acid based on temperature and water pressure, streamlining data manipulation.</w:t>
      </w:r>
    </w:p>
    <w:p w14:paraId="7BD4B554" w14:textId="0A3DAAFF" w:rsidR="00DC792F" w:rsidRPr="00A606AD" w:rsidRDefault="00DC792F" w:rsidP="00DC792F">
      <w:pPr>
        <w:spacing w:line="360" w:lineRule="auto"/>
        <w:rPr>
          <w:rFonts w:ascii="Arial" w:hAnsi="Arial" w:cs="Arial"/>
          <w:u w:val="single"/>
        </w:rPr>
      </w:pPr>
      <w:r w:rsidRPr="00A606AD">
        <w:rPr>
          <w:rFonts w:ascii="Arial" w:hAnsi="Arial" w:cs="Arial"/>
          <w:u w:val="single"/>
        </w:rPr>
        <w:t>Preliminary Results:</w:t>
      </w:r>
    </w:p>
    <w:p w14:paraId="0F54338E" w14:textId="3D6EC0AD" w:rsidR="00023A08" w:rsidRDefault="00023A08" w:rsidP="00DC792F">
      <w:pPr>
        <w:spacing w:line="360" w:lineRule="auto"/>
        <w:rPr>
          <w:rFonts w:ascii="Arial" w:hAnsi="Arial" w:cs="Arial"/>
        </w:rPr>
      </w:pPr>
      <w:r w:rsidRPr="00A606AD">
        <w:rPr>
          <w:rFonts w:ascii="Arial" w:hAnsi="Arial" w:cs="Arial"/>
        </w:rPr>
        <w:tab/>
      </w:r>
      <w:r w:rsidR="002B6373" w:rsidRPr="00A606AD">
        <w:rPr>
          <w:rFonts w:ascii="Arial" w:hAnsi="Arial" w:cs="Arial"/>
        </w:rPr>
        <w:t xml:space="preserve">DO </w:t>
      </w:r>
      <w:commentRangeStart w:id="22"/>
      <w:r w:rsidR="002B6373" w:rsidRPr="00A606AD">
        <w:rPr>
          <w:rFonts w:ascii="Arial" w:hAnsi="Arial" w:cs="Arial"/>
        </w:rPr>
        <w:t xml:space="preserve">and </w:t>
      </w:r>
      <w:commentRangeEnd w:id="22"/>
      <w:r w:rsidR="009741B2">
        <w:rPr>
          <w:rStyle w:val="CommentReference"/>
        </w:rPr>
        <w:commentReference w:id="22"/>
      </w:r>
      <w:r w:rsidR="001339CA">
        <w:rPr>
          <w:rFonts w:ascii="Arial" w:hAnsi="Arial" w:cs="Arial"/>
        </w:rPr>
        <w:t xml:space="preserve">PT </w:t>
      </w:r>
      <w:r w:rsidR="002B6373" w:rsidRPr="00A606AD">
        <w:rPr>
          <w:rFonts w:ascii="Arial" w:hAnsi="Arial" w:cs="Arial"/>
        </w:rPr>
        <w:t>sensors were deployed in June 2023, with CO</w:t>
      </w:r>
      <w:r w:rsidR="002B6373" w:rsidRPr="00A606AD">
        <w:rPr>
          <w:rFonts w:ascii="Arial" w:hAnsi="Arial" w:cs="Arial"/>
          <w:vertAlign w:val="subscript"/>
        </w:rPr>
        <w:t>2</w:t>
      </w:r>
      <w:r w:rsidR="002B6373" w:rsidRPr="00A606AD">
        <w:rPr>
          <w:rFonts w:ascii="Arial" w:hAnsi="Arial" w:cs="Arial"/>
        </w:rPr>
        <w:t xml:space="preserve"> sensors installed in November 2023. Our sensor package recorded a distinct wet period (Winter 2023) and a dry period (Summer 2024). Overall, the chimney pathway is the dominant CO</w:t>
      </w:r>
      <w:r w:rsidR="002B6373" w:rsidRPr="00A606AD">
        <w:rPr>
          <w:rFonts w:ascii="Arial" w:hAnsi="Arial" w:cs="Arial"/>
          <w:vertAlign w:val="subscript"/>
        </w:rPr>
        <w:t>2</w:t>
      </w:r>
      <w:r w:rsidR="002B6373" w:rsidRPr="00A606AD">
        <w:rPr>
          <w:rFonts w:ascii="Arial" w:hAnsi="Arial" w:cs="Arial"/>
        </w:rPr>
        <w:t xml:space="preserve"> source across sites and flow regimes (Figure </w:t>
      </w:r>
      <w:r w:rsidR="00575C14" w:rsidRPr="00A606AD">
        <w:rPr>
          <w:rFonts w:ascii="Arial" w:hAnsi="Arial" w:cs="Arial"/>
        </w:rPr>
        <w:t>4</w:t>
      </w:r>
      <w:r w:rsidR="002B6373" w:rsidRPr="00A606AD">
        <w:rPr>
          <w:rFonts w:ascii="Arial" w:hAnsi="Arial" w:cs="Arial"/>
        </w:rPr>
        <w:t>). However, at sites 5, 9, and 7, chimney and reactor trends intersect, indicating periods where internal carbon production is roughly equal to passive, chimney CO</w:t>
      </w:r>
      <w:r w:rsidR="002B6373" w:rsidRPr="00A606AD">
        <w:rPr>
          <w:rFonts w:ascii="Arial" w:hAnsi="Arial" w:cs="Arial"/>
          <w:vertAlign w:val="subscript"/>
        </w:rPr>
        <w:t>2</w:t>
      </w:r>
      <w:r w:rsidR="002B6373" w:rsidRPr="00A606AD">
        <w:rPr>
          <w:rFonts w:ascii="Arial" w:hAnsi="Arial" w:cs="Arial"/>
        </w:rPr>
        <w:t xml:space="preserve">.  </w:t>
      </w:r>
      <w:commentRangeStart w:id="23"/>
      <w:r w:rsidR="002B6373" w:rsidRPr="00A606AD">
        <w:rPr>
          <w:rFonts w:ascii="Arial" w:hAnsi="Arial" w:cs="Arial"/>
        </w:rPr>
        <w:t>Aligning with my hypothesis, the reactor pathway is negatively correlated with increasing discharge while the chimney pathway is positively correlated.</w:t>
      </w:r>
      <w:commentRangeEnd w:id="23"/>
      <w:r w:rsidR="009F6EC8">
        <w:rPr>
          <w:rStyle w:val="CommentReference"/>
        </w:rPr>
        <w:commentReference w:id="23"/>
      </w:r>
      <w:r w:rsidR="002B6373" w:rsidRPr="00A606AD">
        <w:rPr>
          <w:rFonts w:ascii="Arial" w:hAnsi="Arial" w:cs="Arial"/>
        </w:rPr>
        <w:t xml:space="preserve"> However, the trends among the sites are dissimilar indicating landscape hydrology may influence the reactor-chimney response. </w:t>
      </w:r>
    </w:p>
    <w:p w14:paraId="0AE2E16C" w14:textId="5AC90925" w:rsidR="00990E6F" w:rsidRDefault="00990E6F" w:rsidP="00DC792F">
      <w:pPr>
        <w:spacing w:line="360" w:lineRule="auto"/>
        <w:rPr>
          <w:rFonts w:ascii="Arial" w:hAnsi="Arial" w:cs="Arial"/>
        </w:rPr>
      </w:pPr>
      <w:r>
        <w:rPr>
          <w:noProof/>
        </w:rPr>
        <w:drawing>
          <wp:inline distT="0" distB="0" distL="0" distR="0" wp14:anchorId="6D70B30B" wp14:editId="6C017B53">
            <wp:extent cx="5943600" cy="4546600"/>
            <wp:effectExtent l="0" t="0" r="0" b="6350"/>
            <wp:docPr id="684522482"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522482" name="Picture 1" descr="A screenshot of a graph&#10;&#10;Description automatically generated"/>
                    <pic:cNvPicPr/>
                  </pic:nvPicPr>
                  <pic:blipFill>
                    <a:blip r:embed="rId15"/>
                    <a:stretch>
                      <a:fillRect/>
                    </a:stretch>
                  </pic:blipFill>
                  <pic:spPr>
                    <a:xfrm>
                      <a:off x="0" y="0"/>
                      <a:ext cx="5943600" cy="4546600"/>
                    </a:xfrm>
                    <a:prstGeom prst="rect">
                      <a:avLst/>
                    </a:prstGeom>
                  </pic:spPr>
                </pic:pic>
              </a:graphicData>
            </a:graphic>
          </wp:inline>
        </w:drawing>
      </w:r>
    </w:p>
    <w:p w14:paraId="74F0E5B2" w14:textId="4F10D05F" w:rsidR="00CC0F5D" w:rsidRDefault="00CC0F5D" w:rsidP="00CC0F5D">
      <w:pPr>
        <w:spacing w:line="240" w:lineRule="auto"/>
        <w:ind w:left="720" w:hanging="720"/>
        <w:rPr>
          <w:rFonts w:ascii="Arial" w:hAnsi="Arial" w:cs="Arial"/>
          <w:sz w:val="22"/>
          <w:szCs w:val="22"/>
        </w:rPr>
      </w:pPr>
      <w:r w:rsidRPr="00A606AD">
        <w:rPr>
          <w:rFonts w:ascii="Arial" w:hAnsi="Arial" w:cs="Arial"/>
          <w:sz w:val="22"/>
          <w:szCs w:val="22"/>
        </w:rPr>
        <w:lastRenderedPageBreak/>
        <w:t>Figure 4: Depicts the relationship</w:t>
      </w:r>
      <w:r>
        <w:rPr>
          <w:rFonts w:ascii="Arial" w:hAnsi="Arial" w:cs="Arial"/>
          <w:sz w:val="22"/>
          <w:szCs w:val="22"/>
        </w:rPr>
        <w:t xml:space="preserve"> between</w:t>
      </w:r>
      <w:r w:rsidRPr="00A606AD">
        <w:rPr>
          <w:rFonts w:ascii="Arial" w:hAnsi="Arial" w:cs="Arial"/>
          <w:sz w:val="22"/>
          <w:szCs w:val="22"/>
        </w:rPr>
        <w:t xml:space="preserve"> </w:t>
      </w:r>
      <w:r>
        <w:rPr>
          <w:rFonts w:ascii="Arial" w:hAnsi="Arial" w:cs="Arial"/>
          <w:sz w:val="22"/>
          <w:szCs w:val="22"/>
        </w:rPr>
        <w:t>CO2 (ppm)</w:t>
      </w:r>
      <w:r w:rsidRPr="00A606AD">
        <w:rPr>
          <w:rFonts w:ascii="Arial" w:hAnsi="Arial" w:cs="Arial"/>
          <w:sz w:val="22"/>
          <w:szCs w:val="22"/>
        </w:rPr>
        <w:t xml:space="preserve"> and discharge. </w:t>
      </w:r>
      <w:r>
        <w:rPr>
          <w:rFonts w:ascii="Arial" w:hAnsi="Arial" w:cs="Arial"/>
          <w:sz w:val="22"/>
          <w:szCs w:val="22"/>
        </w:rPr>
        <w:t xml:space="preserve">For most of the streams, there is currently no obvious trend between discharge and CO2. However, at site 5a, as discharge increases, CO2 decreases. </w:t>
      </w:r>
    </w:p>
    <w:p w14:paraId="247D45F1" w14:textId="77777777" w:rsidR="00CC0F5D" w:rsidRPr="00A606AD" w:rsidRDefault="00CC0F5D" w:rsidP="00DC792F">
      <w:pPr>
        <w:spacing w:line="360" w:lineRule="auto"/>
        <w:rPr>
          <w:rFonts w:ascii="Arial" w:hAnsi="Arial" w:cs="Arial"/>
        </w:rPr>
      </w:pPr>
    </w:p>
    <w:p w14:paraId="0211363C" w14:textId="208C784E" w:rsidR="00235789" w:rsidRPr="00A606AD" w:rsidRDefault="00CE4942" w:rsidP="00DC792F">
      <w:pPr>
        <w:spacing w:line="360" w:lineRule="auto"/>
        <w:rPr>
          <w:rFonts w:ascii="Arial" w:hAnsi="Arial" w:cs="Arial"/>
          <w:u w:val="single"/>
        </w:rPr>
      </w:pPr>
      <w:r w:rsidRPr="00A606AD">
        <w:rPr>
          <w:rFonts w:ascii="Arial" w:hAnsi="Arial" w:cs="Arial"/>
          <w:noProof/>
          <w:u w:val="single"/>
        </w:rPr>
        <w:drawing>
          <wp:inline distT="0" distB="0" distL="0" distR="0" wp14:anchorId="47F00F5E" wp14:editId="3A7BAB36">
            <wp:extent cx="5943600" cy="3829050"/>
            <wp:effectExtent l="0" t="0" r="0" b="0"/>
            <wp:docPr id="1378445925"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445925" name="Picture 1" descr="A screenshot of a graph&#10;&#10;Description automatically generated"/>
                    <pic:cNvPicPr/>
                  </pic:nvPicPr>
                  <pic:blipFill rotWithShape="1">
                    <a:blip r:embed="rId16"/>
                    <a:srcRect t="-1" b="823"/>
                    <a:stretch/>
                  </pic:blipFill>
                  <pic:spPr bwMode="auto">
                    <a:xfrm>
                      <a:off x="0" y="0"/>
                      <a:ext cx="5943600" cy="3829050"/>
                    </a:xfrm>
                    <a:prstGeom prst="rect">
                      <a:avLst/>
                    </a:prstGeom>
                    <a:ln>
                      <a:noFill/>
                    </a:ln>
                    <a:extLst>
                      <a:ext uri="{53640926-AAD7-44D8-BBD7-CCE9431645EC}">
                        <a14:shadowObscured xmlns:a14="http://schemas.microsoft.com/office/drawing/2010/main"/>
                      </a:ext>
                    </a:extLst>
                  </pic:spPr>
                </pic:pic>
              </a:graphicData>
            </a:graphic>
          </wp:inline>
        </w:drawing>
      </w:r>
    </w:p>
    <w:p w14:paraId="53860F26" w14:textId="235D4A63" w:rsidR="002B6373" w:rsidRDefault="002B6373" w:rsidP="002B6373">
      <w:pPr>
        <w:spacing w:line="240" w:lineRule="auto"/>
        <w:ind w:left="720" w:hanging="720"/>
        <w:rPr>
          <w:rFonts w:ascii="Arial" w:hAnsi="Arial" w:cs="Arial"/>
          <w:sz w:val="22"/>
          <w:szCs w:val="22"/>
        </w:rPr>
      </w:pPr>
      <w:r w:rsidRPr="00A606AD">
        <w:rPr>
          <w:rFonts w:ascii="Arial" w:hAnsi="Arial" w:cs="Arial"/>
          <w:sz w:val="22"/>
          <w:szCs w:val="22"/>
        </w:rPr>
        <w:t xml:space="preserve">Figure </w:t>
      </w:r>
      <w:r w:rsidR="00CC0F5D">
        <w:rPr>
          <w:rFonts w:ascii="Arial" w:hAnsi="Arial" w:cs="Arial"/>
          <w:sz w:val="22"/>
          <w:szCs w:val="22"/>
        </w:rPr>
        <w:t>5</w:t>
      </w:r>
      <w:r w:rsidRPr="00A606AD">
        <w:rPr>
          <w:rFonts w:ascii="Arial" w:hAnsi="Arial" w:cs="Arial"/>
          <w:sz w:val="22"/>
          <w:szCs w:val="22"/>
        </w:rPr>
        <w:t xml:space="preserve">: Depicts the relationship between </w:t>
      </w:r>
      <w:commentRangeStart w:id="24"/>
      <w:r w:rsidRPr="00A606AD">
        <w:rPr>
          <w:rFonts w:ascii="Arial" w:hAnsi="Arial" w:cs="Arial"/>
          <w:sz w:val="22"/>
          <w:szCs w:val="22"/>
        </w:rPr>
        <w:t>“reactor carbon” (internally produced CO</w:t>
      </w:r>
      <w:r w:rsidRPr="00A606AD">
        <w:rPr>
          <w:rFonts w:ascii="Arial" w:hAnsi="Arial" w:cs="Arial"/>
          <w:sz w:val="22"/>
          <w:szCs w:val="22"/>
          <w:vertAlign w:val="subscript"/>
        </w:rPr>
        <w:t>2</w:t>
      </w:r>
      <w:commentRangeEnd w:id="24"/>
      <w:r w:rsidR="00C63D3E">
        <w:rPr>
          <w:rStyle w:val="CommentReference"/>
        </w:rPr>
        <w:commentReference w:id="24"/>
      </w:r>
      <w:r w:rsidRPr="00A606AD">
        <w:rPr>
          <w:rFonts w:ascii="Arial" w:hAnsi="Arial" w:cs="Arial"/>
          <w:sz w:val="22"/>
          <w:szCs w:val="22"/>
        </w:rPr>
        <w:t xml:space="preserve">) and </w:t>
      </w:r>
      <w:commentRangeStart w:id="25"/>
      <w:r w:rsidRPr="00A606AD">
        <w:rPr>
          <w:rFonts w:ascii="Arial" w:hAnsi="Arial" w:cs="Arial"/>
          <w:sz w:val="22"/>
          <w:szCs w:val="22"/>
        </w:rPr>
        <w:t>“chimney carbon” (externally sourced CO</w:t>
      </w:r>
      <w:r w:rsidRPr="00A606AD">
        <w:rPr>
          <w:rFonts w:ascii="Arial" w:hAnsi="Arial" w:cs="Arial"/>
          <w:sz w:val="22"/>
          <w:szCs w:val="22"/>
          <w:vertAlign w:val="subscript"/>
        </w:rPr>
        <w:t>2</w:t>
      </w:r>
      <w:r w:rsidRPr="00A606AD">
        <w:rPr>
          <w:rFonts w:ascii="Arial" w:hAnsi="Arial" w:cs="Arial"/>
          <w:sz w:val="22"/>
          <w:szCs w:val="22"/>
        </w:rPr>
        <w:t xml:space="preserve">) </w:t>
      </w:r>
      <w:commentRangeEnd w:id="25"/>
      <w:r w:rsidR="00C63D3E">
        <w:rPr>
          <w:rStyle w:val="CommentReference"/>
        </w:rPr>
        <w:commentReference w:id="25"/>
      </w:r>
      <w:r w:rsidRPr="00A606AD">
        <w:rPr>
          <w:rFonts w:ascii="Arial" w:hAnsi="Arial" w:cs="Arial"/>
          <w:sz w:val="22"/>
          <w:szCs w:val="22"/>
        </w:rPr>
        <w:t>with discharge. As expected, the chimney and reactor pathway response to flow regime is contrary with the reactor pathway having a negative response and the chimney pathway having a positive response.</w:t>
      </w:r>
    </w:p>
    <w:p w14:paraId="19A9BBB0" w14:textId="77777777" w:rsidR="00CC0F5D" w:rsidRPr="00A606AD" w:rsidRDefault="00CC0F5D" w:rsidP="002B6373">
      <w:pPr>
        <w:spacing w:line="240" w:lineRule="auto"/>
        <w:ind w:left="720" w:hanging="720"/>
        <w:rPr>
          <w:rFonts w:ascii="Arial" w:hAnsi="Arial" w:cs="Arial"/>
          <w:sz w:val="22"/>
          <w:szCs w:val="22"/>
        </w:rPr>
      </w:pPr>
    </w:p>
    <w:p w14:paraId="1369247F" w14:textId="4A8A8F13" w:rsidR="00575C14" w:rsidRPr="00A606AD" w:rsidRDefault="00575C14" w:rsidP="00097E91">
      <w:pPr>
        <w:spacing w:line="360" w:lineRule="auto"/>
        <w:ind w:firstLine="720"/>
        <w:rPr>
          <w:rFonts w:ascii="Arial" w:hAnsi="Arial" w:cs="Arial"/>
        </w:rPr>
      </w:pPr>
      <w:r w:rsidRPr="00A606AD">
        <w:rPr>
          <w:rFonts w:ascii="Arial" w:hAnsi="Arial" w:cs="Arial"/>
        </w:rPr>
        <w:t>Water sampling for DIC, DOC, and POC began in April 2024. Therefore, too few data points are available for ternary diagrams of carbon species; boxplots are used instead. With our current sampling size</w:t>
      </w:r>
      <w:r w:rsidR="00097E91">
        <w:rPr>
          <w:rFonts w:ascii="Arial" w:hAnsi="Arial" w:cs="Arial"/>
        </w:rPr>
        <w:t xml:space="preserve">, there seems to be no obvious trend between stream discharge and carbon species, DIC, POC and DOC. The only exception is site 5 where DOC increases with increasing discharge (Figure </w:t>
      </w:r>
      <w:r w:rsidR="00CC0F5D">
        <w:rPr>
          <w:rFonts w:ascii="Arial" w:hAnsi="Arial" w:cs="Arial"/>
        </w:rPr>
        <w:t>6</w:t>
      </w:r>
      <w:r w:rsidRPr="00A606AD">
        <w:rPr>
          <w:rFonts w:ascii="Arial" w:hAnsi="Arial" w:cs="Arial"/>
        </w:rPr>
        <w:t xml:space="preserve">). However, </w:t>
      </w:r>
      <w:proofErr w:type="gramStart"/>
      <w:r w:rsidRPr="00A606AD">
        <w:rPr>
          <w:rFonts w:ascii="Arial" w:hAnsi="Arial" w:cs="Arial"/>
        </w:rPr>
        <w:t>the majority of</w:t>
      </w:r>
      <w:proofErr w:type="gramEnd"/>
      <w:r w:rsidRPr="00A606AD">
        <w:rPr>
          <w:rFonts w:ascii="Arial" w:hAnsi="Arial" w:cs="Arial"/>
        </w:rPr>
        <w:t xml:space="preserve"> stream samples were taken during a dry period, potentially skewing stream carbon dynamics and species composition.</w:t>
      </w:r>
    </w:p>
    <w:p w14:paraId="0C1B8023" w14:textId="1CBBB0B9" w:rsidR="00575C14" w:rsidRPr="00A606AD" w:rsidRDefault="001A5B26" w:rsidP="00DC792F">
      <w:pPr>
        <w:spacing w:line="360" w:lineRule="auto"/>
        <w:rPr>
          <w:rFonts w:ascii="Arial" w:hAnsi="Arial" w:cs="Arial"/>
          <w:u w:val="single"/>
        </w:rPr>
      </w:pPr>
      <w:r>
        <w:rPr>
          <w:noProof/>
        </w:rPr>
        <w:lastRenderedPageBreak/>
        <w:drawing>
          <wp:inline distT="0" distB="0" distL="0" distR="0" wp14:anchorId="67777CC0" wp14:editId="27006AF9">
            <wp:extent cx="5943600" cy="4178935"/>
            <wp:effectExtent l="0" t="0" r="0" b="0"/>
            <wp:docPr id="1985835216"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835216" name="Picture 1" descr="A screenshot of a graph&#10;&#10;Description automatically generated"/>
                    <pic:cNvPicPr/>
                  </pic:nvPicPr>
                  <pic:blipFill>
                    <a:blip r:embed="rId17"/>
                    <a:stretch>
                      <a:fillRect/>
                    </a:stretch>
                  </pic:blipFill>
                  <pic:spPr>
                    <a:xfrm>
                      <a:off x="0" y="0"/>
                      <a:ext cx="5943600" cy="4178935"/>
                    </a:xfrm>
                    <a:prstGeom prst="rect">
                      <a:avLst/>
                    </a:prstGeom>
                  </pic:spPr>
                </pic:pic>
              </a:graphicData>
            </a:graphic>
          </wp:inline>
        </w:drawing>
      </w:r>
    </w:p>
    <w:p w14:paraId="105CA239" w14:textId="663B69DD" w:rsidR="002B6373" w:rsidRPr="00A606AD" w:rsidRDefault="002B6373" w:rsidP="00575C14">
      <w:pPr>
        <w:spacing w:line="240" w:lineRule="auto"/>
        <w:ind w:left="720" w:hanging="720"/>
        <w:rPr>
          <w:rFonts w:ascii="Arial" w:hAnsi="Arial" w:cs="Arial"/>
          <w:sz w:val="22"/>
          <w:szCs w:val="22"/>
        </w:rPr>
      </w:pPr>
      <w:r w:rsidRPr="00A606AD">
        <w:rPr>
          <w:rFonts w:ascii="Arial" w:hAnsi="Arial" w:cs="Arial"/>
          <w:sz w:val="22"/>
          <w:szCs w:val="22"/>
        </w:rPr>
        <w:t xml:space="preserve">Figure </w:t>
      </w:r>
      <w:r w:rsidR="00CC0F5D">
        <w:rPr>
          <w:rFonts w:ascii="Arial" w:hAnsi="Arial" w:cs="Arial"/>
          <w:sz w:val="22"/>
          <w:szCs w:val="22"/>
        </w:rPr>
        <w:t>6</w:t>
      </w:r>
      <w:r w:rsidR="00575C14" w:rsidRPr="00A606AD">
        <w:rPr>
          <w:rFonts w:ascii="Arial" w:hAnsi="Arial" w:cs="Arial"/>
          <w:sz w:val="22"/>
          <w:szCs w:val="22"/>
        </w:rPr>
        <w:t xml:space="preserve">: Displays current trend between stream carbon species and discharge. The sampling pool is too small to draw conclusions, </w:t>
      </w:r>
      <w:r w:rsidR="00097E91">
        <w:rPr>
          <w:rFonts w:ascii="Arial" w:hAnsi="Arial" w:cs="Arial"/>
          <w:sz w:val="22"/>
          <w:szCs w:val="22"/>
        </w:rPr>
        <w:t xml:space="preserve">and </w:t>
      </w:r>
      <w:r w:rsidR="00575C14" w:rsidRPr="00A606AD">
        <w:rPr>
          <w:rFonts w:ascii="Arial" w:hAnsi="Arial" w:cs="Arial"/>
          <w:sz w:val="22"/>
          <w:szCs w:val="22"/>
        </w:rPr>
        <w:t xml:space="preserve">POC, DOC, and DIC have </w:t>
      </w:r>
      <w:r w:rsidR="00097E91">
        <w:rPr>
          <w:rFonts w:ascii="Arial" w:hAnsi="Arial" w:cs="Arial"/>
          <w:sz w:val="22"/>
          <w:szCs w:val="22"/>
        </w:rPr>
        <w:t>no</w:t>
      </w:r>
      <w:r w:rsidR="00575C14" w:rsidRPr="00A606AD">
        <w:rPr>
          <w:rFonts w:ascii="Arial" w:hAnsi="Arial" w:cs="Arial"/>
          <w:sz w:val="22"/>
          <w:szCs w:val="22"/>
        </w:rPr>
        <w:t xml:space="preserve"> </w:t>
      </w:r>
      <w:r w:rsidR="00097E91">
        <w:rPr>
          <w:rFonts w:ascii="Arial" w:hAnsi="Arial" w:cs="Arial"/>
          <w:sz w:val="22"/>
          <w:szCs w:val="22"/>
        </w:rPr>
        <w:t>obvious</w:t>
      </w:r>
      <w:r w:rsidR="00575C14" w:rsidRPr="00A606AD">
        <w:rPr>
          <w:rFonts w:ascii="Arial" w:hAnsi="Arial" w:cs="Arial"/>
          <w:sz w:val="22"/>
          <w:szCs w:val="22"/>
        </w:rPr>
        <w:t xml:space="preserve"> trend with increasing discharge.</w:t>
      </w:r>
    </w:p>
    <w:p w14:paraId="7A21D25F" w14:textId="6FA9D113" w:rsidR="00BC15AC" w:rsidRPr="00A606AD" w:rsidRDefault="00097E91" w:rsidP="00DC792F">
      <w:pPr>
        <w:spacing w:line="360" w:lineRule="auto"/>
        <w:rPr>
          <w:rFonts w:ascii="Arial" w:hAnsi="Arial" w:cs="Arial"/>
          <w:u w:val="single"/>
        </w:rPr>
      </w:pPr>
      <w:r w:rsidRPr="00097E91">
        <w:rPr>
          <w:rFonts w:ascii="Arial" w:hAnsi="Arial" w:cs="Arial"/>
          <w:u w:val="single"/>
        </w:rPr>
        <w:lastRenderedPageBreak/>
        <w:drawing>
          <wp:inline distT="0" distB="0" distL="0" distR="0" wp14:anchorId="60C6C25B" wp14:editId="52DEF60C">
            <wp:extent cx="5943600" cy="4090035"/>
            <wp:effectExtent l="0" t="0" r="0" b="5715"/>
            <wp:docPr id="163331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31120" name=""/>
                    <pic:cNvPicPr/>
                  </pic:nvPicPr>
                  <pic:blipFill>
                    <a:blip r:embed="rId18"/>
                    <a:stretch>
                      <a:fillRect/>
                    </a:stretch>
                  </pic:blipFill>
                  <pic:spPr>
                    <a:xfrm>
                      <a:off x="0" y="0"/>
                      <a:ext cx="5943600" cy="4090035"/>
                    </a:xfrm>
                    <a:prstGeom prst="rect">
                      <a:avLst/>
                    </a:prstGeom>
                  </pic:spPr>
                </pic:pic>
              </a:graphicData>
            </a:graphic>
          </wp:inline>
        </w:drawing>
      </w:r>
    </w:p>
    <w:p w14:paraId="5B81438F" w14:textId="1900DCBC" w:rsidR="00575C14" w:rsidRDefault="00575C14" w:rsidP="00CC0F5D">
      <w:pPr>
        <w:spacing w:line="240" w:lineRule="auto"/>
        <w:ind w:left="720" w:hanging="720"/>
        <w:rPr>
          <w:rFonts w:ascii="Arial" w:hAnsi="Arial" w:cs="Arial"/>
        </w:rPr>
      </w:pPr>
      <w:commentRangeStart w:id="26"/>
      <w:r w:rsidRPr="00A606AD">
        <w:rPr>
          <w:rFonts w:ascii="Arial" w:hAnsi="Arial" w:cs="Arial"/>
        </w:rPr>
        <w:t>Figure 6</w:t>
      </w:r>
      <w:commentRangeEnd w:id="26"/>
      <w:r w:rsidR="00A10B92">
        <w:rPr>
          <w:rStyle w:val="CommentReference"/>
        </w:rPr>
        <w:commentReference w:id="26"/>
      </w:r>
      <w:r w:rsidRPr="00A606AD">
        <w:rPr>
          <w:rFonts w:ascii="Arial" w:hAnsi="Arial" w:cs="Arial"/>
        </w:rPr>
        <w:t xml:space="preserve">: Depicts the spread of carbon species among sites. </w:t>
      </w:r>
      <w:r w:rsidR="00775CAF" w:rsidRPr="00775CAF">
        <w:rPr>
          <w:rFonts w:ascii="Arial" w:hAnsi="Arial" w:cs="Arial"/>
        </w:rPr>
        <w:t>DIC is the dominant carbon species in these blackwater streams, followed by DOC, with POC rarely exceeding 1 mg/L.</w:t>
      </w:r>
      <w:r w:rsidR="00775CAF">
        <w:rPr>
          <w:rFonts w:ascii="Arial" w:hAnsi="Arial" w:cs="Arial"/>
        </w:rPr>
        <w:t xml:space="preserve"> </w:t>
      </w:r>
      <w:r w:rsidRPr="00A606AD">
        <w:rPr>
          <w:rFonts w:ascii="Arial" w:hAnsi="Arial" w:cs="Arial"/>
        </w:rPr>
        <w:t>However, majority of water samples were taken during a dry period and may display a skewed relationship between stream carbon dynamics and discharge</w:t>
      </w:r>
    </w:p>
    <w:p w14:paraId="727E195E" w14:textId="77777777" w:rsidR="00CC0F5D" w:rsidRPr="00A606AD" w:rsidRDefault="00CC0F5D" w:rsidP="00CC0F5D">
      <w:pPr>
        <w:spacing w:line="240" w:lineRule="auto"/>
        <w:ind w:left="720" w:hanging="720"/>
        <w:rPr>
          <w:rFonts w:ascii="Arial" w:hAnsi="Arial" w:cs="Arial"/>
        </w:rPr>
      </w:pPr>
    </w:p>
    <w:p w14:paraId="7E98A2BC" w14:textId="77777777" w:rsidR="00CE4942" w:rsidRPr="00A606AD" w:rsidRDefault="00CE4942" w:rsidP="007B59DF">
      <w:pPr>
        <w:spacing w:line="360" w:lineRule="auto"/>
        <w:rPr>
          <w:rFonts w:ascii="Arial" w:hAnsi="Arial" w:cs="Arial"/>
          <w:b/>
          <w:bCs/>
        </w:rPr>
      </w:pPr>
      <w:r w:rsidRPr="00A606AD">
        <w:rPr>
          <w:rFonts w:ascii="Arial" w:hAnsi="Arial" w:cs="Arial"/>
          <w:b/>
          <w:bCs/>
        </w:rPr>
        <w:t>Chapter 2: The River Corridor is a Significant Source of Stream Carbon</w:t>
      </w:r>
      <w:del w:id="27" w:author="Subalusky,Amanda L" w:date="2024-09-18T15:50:00Z" w16du:dateUtc="2024-09-18T19:50:00Z">
        <w:r w:rsidRPr="00A606AD" w:rsidDel="00A10B92">
          <w:rPr>
            <w:rFonts w:ascii="Arial" w:hAnsi="Arial" w:cs="Arial"/>
            <w:b/>
            <w:bCs/>
          </w:rPr>
          <w:delText xml:space="preserve">. </w:delText>
        </w:r>
      </w:del>
    </w:p>
    <w:p w14:paraId="40A7F62A" w14:textId="65837908" w:rsidR="00CE4942" w:rsidRPr="00A606AD" w:rsidRDefault="00CE4942" w:rsidP="007B59DF">
      <w:pPr>
        <w:spacing w:line="360" w:lineRule="auto"/>
        <w:ind w:firstLine="360"/>
        <w:rPr>
          <w:rFonts w:ascii="Arial" w:hAnsi="Arial" w:cs="Arial"/>
        </w:rPr>
      </w:pPr>
      <w:r w:rsidRPr="00A606AD">
        <w:rPr>
          <w:rFonts w:ascii="Arial" w:hAnsi="Arial" w:cs="Arial"/>
        </w:rPr>
        <w:t xml:space="preserve">Wetlands are functionally unique inland waters, serving as global carbon sinks rather than carbon sources </w:t>
      </w:r>
      <w:sdt>
        <w:sdtPr>
          <w:rPr>
            <w:rFonts w:ascii="Arial" w:hAnsi="Arial" w:cs="Arial"/>
            <w:color w:val="000000"/>
          </w:rPr>
          <w:tag w:val="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"/>
          <w:id w:val="880517075"/>
          <w:placeholder>
            <w:docPart w:val="9774277C38D248D890FF681120B9D579"/>
          </w:placeholder>
        </w:sdtPr>
        <w:sdtContent>
          <w:r w:rsidR="00C536FB" w:rsidRPr="00A606AD">
            <w:rPr>
              <w:rFonts w:ascii="Arial" w:hAnsi="Arial" w:cs="Arial"/>
              <w:color w:val="000000"/>
            </w:rPr>
            <w:t>(Abril et al., 2014; Cole et al., 2007; Raymond et al., 2013)</w:t>
          </w:r>
        </w:sdtContent>
      </w:sdt>
      <w:r w:rsidRPr="00A606AD">
        <w:rPr>
          <w:rFonts w:ascii="Arial" w:hAnsi="Arial" w:cs="Arial"/>
        </w:rPr>
        <w:t>. Wetland emergent vegetation is highly productive, sequestering and mineralizing CO</w:t>
      </w:r>
      <w:r w:rsidRPr="00537F8A">
        <w:rPr>
          <w:rFonts w:ascii="Arial" w:hAnsi="Arial" w:cs="Arial"/>
          <w:vertAlign w:val="subscript"/>
        </w:rPr>
        <w:t xml:space="preserve">2 </w:t>
      </w:r>
      <w:r w:rsidRPr="00A606AD">
        <w:rPr>
          <w:rFonts w:ascii="Arial" w:hAnsi="Arial" w:cs="Arial"/>
        </w:rPr>
        <w:t xml:space="preserve">while wetland soils—hydric and anoxic from the surficial aquifer—store litterfall, debris, and decaying organic matter (OM) for months to decades </w:t>
      </w:r>
      <w:sdt>
        <w:sdtPr>
          <w:rPr>
            <w:rFonts w:ascii="Arial" w:hAnsi="Arial" w:cs="Arial"/>
            <w:color w:val="000000"/>
          </w:rPr>
          <w:tag w:val="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"/>
          <w:id w:val="-1888402989"/>
          <w:placeholder>
            <w:docPart w:val="814F33130E654A3285741048CE03D3ED"/>
          </w:placeholder>
        </w:sdtPr>
        <w:sdtContent>
          <w:r w:rsidR="00C536FB" w:rsidRPr="00A606AD">
            <w:rPr>
              <w:rFonts w:ascii="Arial" w:eastAsia="Times New Roman" w:hAnsi="Arial" w:cs="Arial"/>
              <w:color w:val="000000"/>
            </w:rPr>
            <w:t>(Abril &amp; Borges, 2019; Cole et al., 2007; Mitsch et al., 2013; Raymond et al., 2013; Wilcock et al., 1999)</w:t>
          </w:r>
        </w:sdtContent>
      </w:sdt>
      <w:r w:rsidRPr="00A606AD">
        <w:rPr>
          <w:rFonts w:ascii="Arial" w:hAnsi="Arial" w:cs="Arial"/>
        </w:rPr>
        <w:t xml:space="preserve">. The long residence times allow substantial carbon processing </w:t>
      </w:r>
      <w:sdt>
        <w:sdtPr>
          <w:rPr>
            <w:rFonts w:ascii="Arial" w:hAnsi="Arial" w:cs="Arial"/>
            <w:color w:val="000000"/>
          </w:rPr>
          <w:tag w:val="MENDELEY_CITATION_v3_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"/>
          <w:id w:val="1284998044"/>
          <w:placeholder>
            <w:docPart w:val="9774277C38D248D890FF681120B9D579"/>
          </w:placeholder>
        </w:sdtPr>
        <w:sdtContent>
          <w:r w:rsidR="00C536FB" w:rsidRPr="00A606AD">
            <w:rPr>
              <w:rFonts w:ascii="Arial" w:hAnsi="Arial" w:cs="Arial"/>
              <w:color w:val="000000"/>
            </w:rPr>
            <w:t>(Leibowitz et al., 2018a; Mitsch et al., 2013)</w:t>
          </w:r>
        </w:sdtContent>
      </w:sdt>
      <w:r w:rsidRPr="00A606AD">
        <w:rPr>
          <w:rFonts w:ascii="Arial" w:hAnsi="Arial" w:cs="Arial"/>
        </w:rPr>
        <w:t xml:space="preserve">, with most wetland carbon fated for long-term burial and a minority being mineralized by anaerobic processes or exported downstream </w:t>
      </w:r>
      <w:sdt>
        <w:sdtPr>
          <w:rPr>
            <w:rFonts w:ascii="Arial" w:hAnsi="Arial" w:cs="Arial"/>
            <w:color w:val="000000"/>
          </w:rPr>
          <w:tag w:val="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"/>
          <w:id w:val="297963375"/>
          <w:placeholder>
            <w:docPart w:val="9774277C38D248D890FF681120B9D579"/>
          </w:placeholder>
        </w:sdtPr>
        <w:sdtContent>
          <w:r w:rsidR="00C536FB" w:rsidRPr="00A606AD">
            <w:rPr>
              <w:rFonts w:ascii="Arial" w:hAnsi="Arial" w:cs="Arial"/>
              <w:color w:val="000000"/>
            </w:rPr>
            <w:t xml:space="preserve">(Cole et al., 2007; </w:t>
          </w:r>
          <w:r w:rsidR="00C536FB" w:rsidRPr="00A606AD">
            <w:rPr>
              <w:rFonts w:ascii="Arial" w:hAnsi="Arial" w:cs="Arial"/>
              <w:color w:val="000000"/>
            </w:rPr>
            <w:lastRenderedPageBreak/>
            <w:t>Raymond et al., 2013; Solano et al., 2024)</w:t>
          </w:r>
        </w:sdtContent>
      </w:sdt>
      <w:r w:rsidRPr="00A606AD">
        <w:rPr>
          <w:rFonts w:ascii="Arial" w:hAnsi="Arial" w:cs="Arial"/>
        </w:rPr>
        <w:t xml:space="preserve">. While wetland hydric soils are recorded to be substantial sources of greenhouse gases (GHGs), the carbon storage potential of wetlands </w:t>
      </w:r>
      <w:sdt>
        <w:sdtPr>
          <w:rPr>
            <w:rFonts w:ascii="Arial" w:hAnsi="Arial" w:cs="Arial"/>
            <w:color w:val="000000"/>
          </w:rPr>
          <w:tag w:val="MENDELEY_CITATION_v3_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"/>
          <w:id w:val="-398128105"/>
          <w:placeholder>
            <w:docPart w:val="9774277C38D248D890FF681120B9D579"/>
          </w:placeholder>
        </w:sdtPr>
        <w:sdtContent>
          <w:r w:rsidR="00C536FB" w:rsidRPr="00A606AD">
            <w:rPr>
              <w:rFonts w:ascii="Arial" w:hAnsi="Arial" w:cs="Arial"/>
              <w:color w:val="000000"/>
            </w:rPr>
            <w:t>(Leibowitz et al., 2018a)</w:t>
          </w:r>
        </w:sdtContent>
      </w:sdt>
      <w:r w:rsidRPr="00A606AD">
        <w:rPr>
          <w:rFonts w:ascii="Arial" w:hAnsi="Arial" w:cs="Arial"/>
        </w:rPr>
        <w:t xml:space="preserve">, coupled with the productivity of emergent vegetation, offsets these emissions. Often described as the intermediate between the terrestrial and the aquatic </w:t>
      </w:r>
      <w:sdt>
        <w:sdtPr>
          <w:rPr>
            <w:rFonts w:ascii="Arial" w:hAnsi="Arial" w:cs="Arial"/>
            <w:color w:val="000000"/>
          </w:rPr>
          <w:tag w:val="MENDELEY_CITATION_v3_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"/>
          <w:id w:val="-1680890803"/>
          <w:placeholder>
            <w:docPart w:val="9774277C38D248D890FF681120B9D579"/>
          </w:placeholder>
        </w:sdtPr>
        <w:sdtContent>
          <w:r w:rsidR="00C536FB" w:rsidRPr="00A606AD">
            <w:rPr>
              <w:rFonts w:ascii="Arial" w:hAnsi="Arial" w:cs="Arial"/>
              <w:color w:val="000000"/>
            </w:rPr>
            <w:t>(Cole et al., 2007)</w:t>
          </w:r>
        </w:sdtContent>
      </w:sdt>
      <w:r w:rsidRPr="00A606AD">
        <w:rPr>
          <w:rFonts w:ascii="Arial" w:hAnsi="Arial" w:cs="Arial"/>
        </w:rPr>
        <w:t>, wetlands possess the productivity of the terrestrial biosphere while maintaining inundated conditions</w:t>
      </w:r>
      <w:r w:rsidR="00537F8A">
        <w:rPr>
          <w:rFonts w:ascii="Arial" w:hAnsi="Arial" w:cs="Arial"/>
        </w:rPr>
        <w:t xml:space="preserve"> of aquatic sediments</w:t>
      </w:r>
      <w:r w:rsidRPr="00A606AD">
        <w:rPr>
          <w:rFonts w:ascii="Arial" w:hAnsi="Arial" w:cs="Arial"/>
        </w:rPr>
        <w:t>.</w:t>
      </w:r>
    </w:p>
    <w:p w14:paraId="069B8A72" w14:textId="28E13BCA" w:rsidR="00CE4942" w:rsidRDefault="00CE4942" w:rsidP="00DF434C">
      <w:pPr>
        <w:spacing w:line="360" w:lineRule="auto"/>
        <w:ind w:firstLine="360"/>
        <w:rPr>
          <w:rFonts w:ascii="Arial" w:hAnsi="Arial" w:cs="Arial"/>
        </w:rPr>
      </w:pPr>
      <w:r w:rsidRPr="00A606AD">
        <w:rPr>
          <w:rFonts w:ascii="Arial" w:hAnsi="Arial" w:cs="Arial"/>
        </w:rPr>
        <w:t xml:space="preserve">Many wetlands have strong connectivity with streams, rivers, and lakes via subsurface or overland flow </w:t>
      </w:r>
      <w:sdt>
        <w:sdtPr>
          <w:rPr>
            <w:rFonts w:ascii="Arial" w:hAnsi="Arial" w:cs="Arial"/>
            <w:color w:val="000000"/>
          </w:rPr>
          <w:tag w:val="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"/>
          <w:id w:val="1484121172"/>
          <w:placeholder>
            <w:docPart w:val="9774277C38D248D890FF681120B9D579"/>
          </w:placeholder>
        </w:sdtPr>
        <w:sdtContent>
          <w:r w:rsidR="00C536FB" w:rsidRPr="00A606AD">
            <w:rPr>
              <w:rFonts w:ascii="Arial" w:hAnsi="Arial" w:cs="Arial"/>
              <w:color w:val="000000"/>
            </w:rPr>
            <w:t>(Leibowitz et al., 2018a; Raymond et al., 2013; Solano et al., 2024)</w:t>
          </w:r>
        </w:sdtContent>
      </w:sdt>
      <w:r w:rsidRPr="00A606AD">
        <w:rPr>
          <w:rFonts w:ascii="Arial" w:hAnsi="Arial" w:cs="Arial"/>
        </w:rPr>
        <w:t>. Specifically, riparian wetlands bridge lotic and terrestrial environments, serving as the ecotone between terrestrial uplands and flowing waters</w:t>
      </w:r>
      <w:r w:rsidRPr="00A606AD">
        <w:rPr>
          <w:rFonts w:ascii="Arial" w:hAnsi="Arial" w:cs="Arial"/>
          <w:color w:val="000000"/>
        </w:rPr>
        <w:t xml:space="preserve"> </w:t>
      </w:r>
      <w:sdt>
        <w:sdtPr>
          <w:rPr>
            <w:rFonts w:ascii="Arial" w:hAnsi="Arial" w:cs="Arial"/>
            <w:color w:val="000000"/>
          </w:rPr>
          <w:tag w:val="MENDELEY_CITATION_v3_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"/>
          <w:id w:val="812452636"/>
          <w:placeholder>
            <w:docPart w:val="FE0350750BA040FFB3F4F53AED0548B1"/>
          </w:placeholder>
        </w:sdtPr>
        <w:sdtContent>
          <w:r w:rsidR="00C536FB" w:rsidRPr="00A606AD">
            <w:rPr>
              <w:rFonts w:ascii="Arial" w:eastAsia="Times New Roman" w:hAnsi="Arial" w:cs="Arial"/>
              <w:color w:val="000000"/>
            </w:rPr>
            <w:t>(Kirk &amp; Cohen, 2023; Ledesma et al., 2018)</w:t>
          </w:r>
        </w:sdtContent>
      </w:sdt>
      <w:r w:rsidRPr="00A606AD">
        <w:rPr>
          <w:rFonts w:ascii="Arial" w:hAnsi="Arial" w:cs="Arial"/>
        </w:rPr>
        <w:t>. Unlike depression wetlands, all lateral exports from the catchment must bypass riparian wetlands before discharging to streams. Therefore, despite comprising only 7% of wetland area, riparian wetlands are hypothesized to have a disproportionate influence on the global carbon budge</w:t>
      </w:r>
      <w:r w:rsidR="00DF434C" w:rsidRPr="00A606AD">
        <w:rPr>
          <w:rFonts w:ascii="Arial" w:hAnsi="Arial" w:cs="Arial"/>
        </w:rPr>
        <w:t>t</w:t>
      </w:r>
      <w:r w:rsidR="00DF434C" w:rsidRPr="00A606AD">
        <w:rPr>
          <w:rFonts w:ascii="Arial" w:hAnsi="Arial" w:cs="Arial"/>
          <w:color w:val="000000"/>
        </w:rPr>
        <w:t xml:space="preserve"> </w:t>
      </w:r>
      <w:sdt>
        <w:sdtPr>
          <w:rPr>
            <w:rFonts w:ascii="Arial" w:hAnsi="Arial" w:cs="Arial"/>
            <w:color w:val="000000"/>
          </w:rPr>
          <w:tag w:val="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"/>
          <w:id w:val="983972577"/>
          <w:placeholder>
            <w:docPart w:val="6855989760B549A193325B4E5B292D51"/>
          </w:placeholder>
        </w:sdtPr>
        <w:sdtContent>
          <w:r w:rsidR="00C536FB" w:rsidRPr="00A606AD">
            <w:rPr>
              <w:rFonts w:ascii="Arial" w:eastAsia="Times New Roman" w:hAnsi="Arial" w:cs="Arial"/>
              <w:color w:val="000000"/>
            </w:rPr>
            <w:t>(Abril &amp; Borges, 2019; Kirk &amp; Cohen, 2023)</w:t>
          </w:r>
        </w:sdtContent>
      </w:sdt>
      <w:r w:rsidRPr="00A606AD">
        <w:rPr>
          <w:rFonts w:ascii="Arial" w:hAnsi="Arial" w:cs="Arial"/>
        </w:rPr>
        <w:t>. Coined by Abril and Borge (2019) as “carbon pumps,” riparian wetlands possess significant potential for carbon storage and delivery, with riparian groundwater</w:t>
      </w:r>
      <w:r w:rsidR="00330072" w:rsidRPr="00A606AD">
        <w:rPr>
          <w:rFonts w:ascii="Arial" w:hAnsi="Arial" w:cs="Arial"/>
        </w:rPr>
        <w:t xml:space="preserve">, </w:t>
      </w:r>
      <w:r w:rsidRPr="00A606AD">
        <w:rPr>
          <w:rFonts w:ascii="Arial" w:hAnsi="Arial" w:cs="Arial"/>
        </w:rPr>
        <w:t>soil water</w:t>
      </w:r>
      <w:r w:rsidR="00330072" w:rsidRPr="00A606AD">
        <w:rPr>
          <w:rFonts w:ascii="Arial" w:hAnsi="Arial" w:cs="Arial"/>
        </w:rPr>
        <w:t>, and hyphoreic zone</w:t>
      </w:r>
      <w:r w:rsidRPr="00A606AD">
        <w:rPr>
          <w:rFonts w:ascii="Arial" w:hAnsi="Arial" w:cs="Arial"/>
        </w:rPr>
        <w:t xml:space="preserve"> having higher DOC</w:t>
      </w:r>
      <w:r w:rsidRPr="00A606AD">
        <w:rPr>
          <w:rFonts w:ascii="Arial" w:hAnsi="Arial" w:cs="Arial"/>
          <w:color w:val="000000"/>
        </w:rPr>
        <w:t xml:space="preserve"> </w:t>
      </w:r>
      <w:sdt>
        <w:sdtPr>
          <w:rPr>
            <w:rFonts w:ascii="Arial" w:hAnsi="Arial" w:cs="Arial"/>
            <w:color w:val="000000"/>
          </w:rPr>
          <w:tag w:val="MENDELEY_CITATION_v3_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"/>
          <w:id w:val="1978106960"/>
          <w:placeholder>
            <w:docPart w:val="F1E3F34DC2814795A83E64E25B7F16AC"/>
          </w:placeholder>
        </w:sdtPr>
        <w:sdtContent>
          <w:r w:rsidR="00C536FB" w:rsidRPr="00A606AD">
            <w:rPr>
              <w:rFonts w:ascii="Arial" w:hAnsi="Arial" w:cs="Arial"/>
              <w:color w:val="000000"/>
            </w:rPr>
            <w:t>(Ledesma et al., 2015, 2018)</w:t>
          </w:r>
        </w:sdtContent>
      </w:sdt>
      <w:r w:rsidRPr="00A606AD">
        <w:rPr>
          <w:rFonts w:ascii="Arial" w:hAnsi="Arial" w:cs="Arial"/>
        </w:rPr>
        <w:t xml:space="preserve"> and CO</w:t>
      </w:r>
      <w:r w:rsidRPr="00A606AD">
        <w:rPr>
          <w:rFonts w:ascii="Arial" w:hAnsi="Arial" w:cs="Arial"/>
          <w:vertAlign w:val="subscript"/>
        </w:rPr>
        <w:t>2</w:t>
      </w:r>
      <w:r w:rsidRPr="00A606AD">
        <w:rPr>
          <w:rFonts w:ascii="Arial" w:hAnsi="Arial" w:cs="Arial"/>
        </w:rPr>
        <w:t xml:space="preserve"> </w:t>
      </w:r>
      <w:sdt>
        <w:sdtPr>
          <w:rPr>
            <w:rFonts w:ascii="Arial" w:hAnsi="Arial" w:cs="Arial"/>
            <w:color w:val="000000"/>
          </w:rPr>
          <w:tag w:val="MENDELEY_CITATION_v3_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"/>
          <w:id w:val="777142308"/>
          <w:placeholder>
            <w:docPart w:val="9774277C38D248D890FF681120B9D579"/>
          </w:placeholder>
        </w:sdtPr>
        <w:sdtContent>
          <w:r w:rsidR="00C536FB" w:rsidRPr="00A606AD">
            <w:rPr>
              <w:rFonts w:ascii="Arial" w:hAnsi="Arial" w:cs="Arial"/>
              <w:color w:val="000000"/>
            </w:rPr>
            <w:t>(Abril et al., 2014)</w:t>
          </w:r>
        </w:sdtContent>
      </w:sdt>
      <w:r w:rsidRPr="00A606AD">
        <w:rPr>
          <w:rFonts w:ascii="Arial" w:hAnsi="Arial" w:cs="Arial"/>
          <w:color w:val="000000"/>
        </w:rPr>
        <w:t xml:space="preserve"> </w:t>
      </w:r>
      <w:r w:rsidRPr="00A606AD">
        <w:rPr>
          <w:rFonts w:ascii="Arial" w:hAnsi="Arial" w:cs="Arial"/>
        </w:rPr>
        <w:t xml:space="preserve">concentrations than stream water. </w:t>
      </w:r>
      <w:r w:rsidR="00DF434C" w:rsidRPr="00A606AD">
        <w:rPr>
          <w:rFonts w:ascii="Arial" w:hAnsi="Arial" w:cs="Arial"/>
        </w:rPr>
        <w:t xml:space="preserve">At current export rates, riparian wetlands are predicted to be an inexhaustible carbon source </w:t>
      </w:r>
      <w:sdt>
        <w:sdtPr>
          <w:rPr>
            <w:rFonts w:ascii="Arial" w:hAnsi="Arial" w:cs="Arial"/>
            <w:color w:val="000000"/>
          </w:rPr>
          <w:tag w:val="MENDELEY_CITATION_v3_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"/>
          <w:id w:val="-1265995822"/>
          <w:placeholder>
            <w:docPart w:val="945A504F1C40461FBE8D7CE1C69D685D"/>
          </w:placeholder>
        </w:sdtPr>
        <w:sdtContent>
          <w:r w:rsidR="00C536FB" w:rsidRPr="00A606AD">
            <w:rPr>
              <w:rFonts w:ascii="Arial" w:hAnsi="Arial" w:cs="Arial"/>
              <w:color w:val="000000"/>
            </w:rPr>
            <w:t>(Ledesma et al., 2015)</w:t>
          </w:r>
        </w:sdtContent>
      </w:sdt>
      <w:r w:rsidR="00DF434C" w:rsidRPr="00A606AD">
        <w:rPr>
          <w:rFonts w:ascii="Arial" w:hAnsi="Arial" w:cs="Arial"/>
        </w:rPr>
        <w:t xml:space="preserve">. Beyond storage, riparian wetlands are carbon reactors, transforming carbon in their hydric soils </w:t>
      </w:r>
      <w:sdt>
        <w:sdtPr>
          <w:rPr>
            <w:rFonts w:ascii="Arial" w:hAnsi="Arial" w:cs="Arial"/>
            <w:color w:val="000000"/>
          </w:rPr>
          <w:tag w:val="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"/>
          <w:id w:val="1966070006"/>
          <w:placeholder>
            <w:docPart w:val="DefaultPlaceholder_-1854013440"/>
          </w:placeholder>
        </w:sdtPr>
        <w:sdtContent>
          <w:r w:rsidR="00C536FB" w:rsidRPr="00A606AD">
            <w:rPr>
              <w:rFonts w:ascii="Arial" w:hAnsi="Arial" w:cs="Arial"/>
              <w:color w:val="000000"/>
            </w:rPr>
            <w:t>(Abril et al., 2014; Mitsch et al., 2013)</w:t>
          </w:r>
        </w:sdtContent>
      </w:sdt>
      <w:r w:rsidR="00DF434C" w:rsidRPr="00A606AD">
        <w:rPr>
          <w:rFonts w:ascii="Arial" w:hAnsi="Arial" w:cs="Arial"/>
        </w:rPr>
        <w:t xml:space="preserve"> and facilitating carbon exchange</w:t>
      </w:r>
      <w:r w:rsidRPr="00A606AD">
        <w:rPr>
          <w:rFonts w:ascii="Arial" w:hAnsi="Arial" w:cs="Arial"/>
        </w:rPr>
        <w:t xml:space="preserve"> between the stream, the hyporheic zone, and the </w:t>
      </w:r>
      <w:r w:rsidR="00DF434C" w:rsidRPr="00A606AD">
        <w:rPr>
          <w:rFonts w:ascii="Arial" w:hAnsi="Arial" w:cs="Arial"/>
        </w:rPr>
        <w:t>uplands</w:t>
      </w:r>
      <w:sdt>
        <w:sdtPr>
          <w:rPr>
            <w:rFonts w:ascii="Arial" w:hAnsi="Arial" w:cs="Arial"/>
            <w:color w:val="000000"/>
          </w:rPr>
          <w:tag w:val="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"/>
          <w:id w:val="547883034"/>
          <w:placeholder>
            <w:docPart w:val="9774277C38D248D890FF681120B9D579"/>
          </w:placeholder>
        </w:sdtPr>
        <w:sdtContent>
          <w:r w:rsidR="00A606AD" w:rsidRPr="00A606AD">
            <w:rPr>
              <w:rFonts w:ascii="Arial" w:hAnsi="Arial" w:cs="Arial"/>
              <w:color w:val="000000"/>
            </w:rPr>
            <w:t xml:space="preserve"> </w:t>
          </w:r>
          <w:r w:rsidR="00C536FB" w:rsidRPr="00A606AD">
            <w:rPr>
              <w:rFonts w:ascii="Arial" w:eastAsia="Times New Roman" w:hAnsi="Arial" w:cs="Arial"/>
              <w:color w:val="000000"/>
            </w:rPr>
            <w:t>(Abril &amp; Borges, 2019; Kirk &amp; Cohen, 2023; Ledesma et al., 2018)</w:t>
          </w:r>
        </w:sdtContent>
      </w:sdt>
      <w:r w:rsidRPr="00A606AD">
        <w:rPr>
          <w:rFonts w:ascii="Arial" w:hAnsi="Arial" w:cs="Arial"/>
        </w:rPr>
        <w:t xml:space="preserve">. </w:t>
      </w:r>
    </w:p>
    <w:p w14:paraId="181ADB15" w14:textId="18A70F34" w:rsidR="00CE4942" w:rsidRPr="00F37482" w:rsidRDefault="00841678" w:rsidP="00F37482">
      <w:pPr>
        <w:spacing w:line="360" w:lineRule="auto"/>
        <w:ind w:firstLine="360"/>
      </w:pPr>
      <w:r w:rsidRPr="00841678">
        <w:rPr>
          <w:rFonts w:ascii="Arial" w:hAnsi="Arial" w:cs="Arial"/>
        </w:rPr>
        <w:t xml:space="preserve">The river corridor comprises the stream, hyporheic zone, and riparian wetlands, extending from canopy to bedrock (Harvey &amp; </w:t>
      </w:r>
      <w:proofErr w:type="spellStart"/>
      <w:r w:rsidRPr="00841678">
        <w:rPr>
          <w:rFonts w:ascii="Arial" w:hAnsi="Arial" w:cs="Arial"/>
        </w:rPr>
        <w:t>Gooseff</w:t>
      </w:r>
      <w:proofErr w:type="spellEnd"/>
      <w:r w:rsidRPr="00841678">
        <w:rPr>
          <w:rFonts w:ascii="Arial" w:hAnsi="Arial" w:cs="Arial"/>
        </w:rPr>
        <w:t>, 2015; Kirk &amp; Cohen, 2023). By including both riparian wetlands and the stream, the river corridor is assumed to play a significant role in stream carbon cycling (Abril &amp; Borges, 2019; Kirk &amp; Cohen, 2023; Ledesma et al., 2015, 2018).</w:t>
      </w:r>
      <w:r>
        <w:rPr>
          <w:rFonts w:ascii="Arial" w:hAnsi="Arial" w:cs="Arial"/>
        </w:rPr>
        <w:t xml:space="preserve"> However</w:t>
      </w:r>
      <w:r w:rsidR="00CE4942" w:rsidRPr="00A606AD">
        <w:rPr>
          <w:rFonts w:ascii="Arial" w:hAnsi="Arial" w:cs="Arial"/>
        </w:rPr>
        <w:t xml:space="preserve">, the contribution of the river corridor to the global carbon budget is largely unknown, poorly constrained, and often neglected in research. The river corridor is often excluded from global estimates because remotely </w:t>
      </w:r>
      <w:r w:rsidR="00CE4942" w:rsidRPr="00A606AD">
        <w:rPr>
          <w:rFonts w:ascii="Arial" w:hAnsi="Arial" w:cs="Arial"/>
        </w:rPr>
        <w:lastRenderedPageBreak/>
        <w:t xml:space="preserve">distinguishing riparian wetlands from terrestrial uplands is challenging, making river corridor delineations subjective </w:t>
      </w:r>
      <w:sdt>
        <w:sdtPr>
          <w:rPr>
            <w:rFonts w:ascii="Arial" w:hAnsi="Arial" w:cs="Arial"/>
            <w:color w:val="000000"/>
          </w:rPr>
          <w:tag w:val="MENDELEY_CITATION_v3_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"/>
          <w:id w:val="-530188163"/>
          <w:placeholder>
            <w:docPart w:val="9774277C38D248D890FF681120B9D579"/>
          </w:placeholder>
        </w:sdtPr>
        <w:sdtContent>
          <w:r w:rsidR="00C536FB" w:rsidRPr="00A606AD">
            <w:rPr>
              <w:rFonts w:ascii="Arial" w:hAnsi="Arial" w:cs="Arial"/>
              <w:color w:val="000000"/>
            </w:rPr>
            <w:t>(Raymond et al., 2013)</w:t>
          </w:r>
        </w:sdtContent>
      </w:sdt>
      <w:r w:rsidR="00CE4942" w:rsidRPr="00A606AD">
        <w:rPr>
          <w:rFonts w:ascii="Arial" w:hAnsi="Arial" w:cs="Arial"/>
        </w:rPr>
        <w:t xml:space="preserve">. Studies investigating wetland carbon fluxes to streams often overlook riparian wetlands, </w:t>
      </w:r>
      <w:r w:rsidR="00537F8A" w:rsidRPr="00A606AD">
        <w:rPr>
          <w:rFonts w:ascii="Arial" w:hAnsi="Arial" w:cs="Arial"/>
        </w:rPr>
        <w:t xml:space="preserve">instead </w:t>
      </w:r>
      <w:r w:rsidR="00CE4942" w:rsidRPr="00A606AD">
        <w:rPr>
          <w:rFonts w:ascii="Arial" w:hAnsi="Arial" w:cs="Arial"/>
        </w:rPr>
        <w:t xml:space="preserve">focusing on isolated or intermittently connected wetlands </w:t>
      </w:r>
      <w:sdt>
        <w:sdtPr>
          <w:rPr>
            <w:rFonts w:ascii="Arial" w:hAnsi="Arial" w:cs="Arial"/>
            <w:color w:val="000000"/>
          </w:rPr>
          <w:tag w:val="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"/>
          <w:id w:val="1202062812"/>
          <w:placeholder>
            <w:docPart w:val="9774277C38D248D890FF681120B9D579"/>
          </w:placeholder>
        </w:sdtPr>
        <w:sdtContent>
          <w:r w:rsidR="00C536FB" w:rsidRPr="00A606AD">
            <w:rPr>
              <w:rFonts w:ascii="Arial" w:hAnsi="Arial" w:cs="Arial"/>
              <w:color w:val="000000"/>
            </w:rPr>
            <w:t>(Casson et al., 2019; Hosen et al., 2018; Solano et al., 2024)</w:t>
          </w:r>
        </w:sdtContent>
      </w:sdt>
      <w:r w:rsidR="00CE4942" w:rsidRPr="00A606AD">
        <w:rPr>
          <w:rFonts w:ascii="Arial" w:hAnsi="Arial" w:cs="Arial"/>
        </w:rPr>
        <w:t xml:space="preserve">. Research on the riparian corridor has yet to compare riparian versus upland carbon, systematically capture carbon fluxes across terrestrial-wetland and wetland-stream </w:t>
      </w:r>
      <w:r w:rsidR="00070FED" w:rsidRPr="00A606AD">
        <w:rPr>
          <w:rFonts w:ascii="Arial" w:hAnsi="Arial" w:cs="Arial"/>
        </w:rPr>
        <w:t>boundaries or</w:t>
      </w:r>
      <w:r w:rsidR="00CE4942" w:rsidRPr="00A606AD">
        <w:rPr>
          <w:rFonts w:ascii="Arial" w:hAnsi="Arial" w:cs="Arial"/>
        </w:rPr>
        <w:t xml:space="preserve"> consider the landscape hydrology. </w:t>
      </w:r>
      <w:r w:rsidR="00CE4942" w:rsidRPr="00841678">
        <w:rPr>
          <w:rFonts w:ascii="Arial" w:hAnsi="Arial" w:cs="Arial"/>
        </w:rPr>
        <w:t>In-situ measurements of riparian groundwater and stream CO</w:t>
      </w:r>
      <w:r w:rsidR="00CE4942" w:rsidRPr="00841678">
        <w:rPr>
          <w:rFonts w:ascii="Arial" w:hAnsi="Arial" w:cs="Arial"/>
          <w:vertAlign w:val="subscript"/>
        </w:rPr>
        <w:t>2</w:t>
      </w:r>
      <w:r w:rsidR="00CE4942" w:rsidRPr="00841678">
        <w:rPr>
          <w:rFonts w:ascii="Arial" w:hAnsi="Arial" w:cs="Arial"/>
        </w:rPr>
        <w:t xml:space="preserve"> dynamics are </w:t>
      </w:r>
      <w:commentRangeStart w:id="28"/>
      <w:r w:rsidR="00CE4942" w:rsidRPr="00841678">
        <w:rPr>
          <w:rFonts w:ascii="Arial" w:hAnsi="Arial" w:cs="Arial"/>
        </w:rPr>
        <w:t>scarce</w:t>
      </w:r>
      <w:commentRangeEnd w:id="28"/>
      <w:r w:rsidR="00B43C55">
        <w:rPr>
          <w:rStyle w:val="CommentReference"/>
        </w:rPr>
        <w:commentReference w:id="28"/>
      </w:r>
      <w:r w:rsidR="00CE4942" w:rsidRPr="00841678">
        <w:rPr>
          <w:rFonts w:ascii="Arial" w:hAnsi="Arial" w:cs="Arial"/>
        </w:rPr>
        <w:t>,</w:t>
      </w:r>
      <w:r w:rsidR="00CE4942" w:rsidRPr="00A606AD">
        <w:rPr>
          <w:rFonts w:ascii="Arial" w:hAnsi="Arial" w:cs="Arial"/>
        </w:rPr>
        <w:t xml:space="preserve"> leading to inflated global estimates of groundwater inputs to stream carbon while underestimating the significance of aquatic ecotones</w:t>
      </w:r>
      <w:r w:rsidR="001B4D1E" w:rsidRPr="00A606AD">
        <w:rPr>
          <w:rFonts w:ascii="Arial" w:hAnsi="Arial" w:cs="Arial"/>
        </w:rPr>
        <w:t xml:space="preserve"> as </w:t>
      </w:r>
      <w:r w:rsidR="00CE4942" w:rsidRPr="00A606AD">
        <w:rPr>
          <w:rFonts w:ascii="Arial" w:hAnsi="Arial" w:cs="Arial"/>
        </w:rPr>
        <w:t>potential global hotspots for carbon storage and exports. Kirk and Cohen (2023) found that 86% of CO</w:t>
      </w:r>
      <w:r w:rsidR="00CE4942" w:rsidRPr="00AC3E24">
        <w:rPr>
          <w:rFonts w:ascii="Arial" w:hAnsi="Arial" w:cs="Arial"/>
          <w:vertAlign w:val="subscript"/>
        </w:rPr>
        <w:t>2</w:t>
      </w:r>
      <w:r w:rsidR="00CE4942" w:rsidRPr="00A606AD">
        <w:rPr>
          <w:rFonts w:ascii="Arial" w:hAnsi="Arial" w:cs="Arial"/>
        </w:rPr>
        <w:t xml:space="preserve"> in the lower Santa Fe River originated from its riparian wetlands, with only 14% sourced from groundwater seepage. Similarly, studies in boreal forests have shown that up to 90% of CO</w:t>
      </w:r>
      <w:r w:rsidR="00CE4942" w:rsidRPr="00AC3E24">
        <w:rPr>
          <w:rFonts w:ascii="Arial" w:hAnsi="Arial" w:cs="Arial"/>
          <w:vertAlign w:val="subscript"/>
        </w:rPr>
        <w:t>2</w:t>
      </w:r>
      <w:r w:rsidR="00CE4942" w:rsidRPr="00A606AD">
        <w:rPr>
          <w:rFonts w:ascii="Arial" w:hAnsi="Arial" w:cs="Arial"/>
        </w:rPr>
        <w:t xml:space="preserve"> is derived from the river corridor (Ledesma et al., 2015, 2018).</w:t>
      </w:r>
    </w:p>
    <w:p w14:paraId="595379C9" w14:textId="1F77279E" w:rsidR="00CE4942" w:rsidRPr="00A606AD" w:rsidRDefault="00CE4942" w:rsidP="001B4D1E">
      <w:pPr>
        <w:spacing w:line="360" w:lineRule="auto"/>
        <w:ind w:firstLine="360"/>
        <w:rPr>
          <w:rFonts w:ascii="Arial" w:hAnsi="Arial" w:cs="Arial"/>
        </w:rPr>
      </w:pPr>
      <w:r w:rsidRPr="00A606AD">
        <w:rPr>
          <w:rFonts w:ascii="Arial" w:hAnsi="Arial" w:cs="Arial"/>
        </w:rPr>
        <w:t xml:space="preserve">For the second chapter of my dissertation, I will investigate the importance of the river corridor (RC) </w:t>
      </w:r>
      <w:r w:rsidR="00630939">
        <w:rPr>
          <w:rFonts w:ascii="Arial" w:hAnsi="Arial" w:cs="Arial"/>
        </w:rPr>
        <w:t>to</w:t>
      </w:r>
      <w:r w:rsidRPr="00A606AD">
        <w:rPr>
          <w:rFonts w:ascii="Arial" w:hAnsi="Arial" w:cs="Arial"/>
        </w:rPr>
        <w:t xml:space="preserve"> stream carbon by estimating RC carbon fluxes to streams. In three streams, spanning a gradient of wetland coverage, I will estimate DIC, DOC, and CO</w:t>
      </w:r>
      <w:r w:rsidRPr="00A606AD">
        <w:rPr>
          <w:rFonts w:ascii="Arial" w:hAnsi="Arial" w:cs="Arial"/>
          <w:vertAlign w:val="subscript"/>
        </w:rPr>
        <w:t>2</w:t>
      </w:r>
      <w:r w:rsidRPr="00A606AD">
        <w:rPr>
          <w:rFonts w:ascii="Arial" w:hAnsi="Arial" w:cs="Arial"/>
        </w:rPr>
        <w:t xml:space="preserve"> fluxes from the RC to the stream using a combination of water samples and sensor readings. I hypothesize:</w:t>
      </w:r>
    </w:p>
    <w:p w14:paraId="727406F5" w14:textId="7A730AA3" w:rsidR="00CE4942" w:rsidRPr="00A606AD" w:rsidRDefault="00CE4942" w:rsidP="007B59DF">
      <w:pPr>
        <w:pStyle w:val="ListParagraph"/>
        <w:numPr>
          <w:ilvl w:val="0"/>
          <w:numId w:val="3"/>
        </w:numPr>
        <w:spacing w:line="360" w:lineRule="auto"/>
        <w:rPr>
          <w:rFonts w:ascii="Arial" w:hAnsi="Arial" w:cs="Arial"/>
        </w:rPr>
      </w:pPr>
      <w:r w:rsidRPr="00A606AD">
        <w:rPr>
          <w:rFonts w:ascii="Arial" w:hAnsi="Arial" w:cs="Arial"/>
        </w:rPr>
        <w:t xml:space="preserve">The RC delivers </w:t>
      </w:r>
      <w:r w:rsidR="00227787" w:rsidRPr="00A606AD">
        <w:rPr>
          <w:rFonts w:ascii="Arial" w:hAnsi="Arial" w:cs="Arial"/>
        </w:rPr>
        <w:t>most</w:t>
      </w:r>
      <w:r w:rsidR="001B4D1E" w:rsidRPr="00A606AD">
        <w:rPr>
          <w:rFonts w:ascii="Arial" w:hAnsi="Arial" w:cs="Arial"/>
        </w:rPr>
        <w:t xml:space="preserve"> of</w:t>
      </w:r>
      <w:r w:rsidRPr="00A606AD">
        <w:rPr>
          <w:rFonts w:ascii="Arial" w:hAnsi="Arial" w:cs="Arial"/>
        </w:rPr>
        <w:t xml:space="preserve"> stream carbon and serves as a significant carbon stock in the flatwood landscape.</w:t>
      </w:r>
    </w:p>
    <w:p w14:paraId="683BD744" w14:textId="77777777" w:rsidR="00CE4942" w:rsidRPr="00A606AD" w:rsidRDefault="00CE4942" w:rsidP="007B59DF">
      <w:pPr>
        <w:pStyle w:val="ListParagraph"/>
        <w:numPr>
          <w:ilvl w:val="0"/>
          <w:numId w:val="3"/>
        </w:numPr>
        <w:spacing w:line="360" w:lineRule="auto"/>
        <w:rPr>
          <w:rFonts w:ascii="Arial" w:hAnsi="Arial" w:cs="Arial"/>
        </w:rPr>
      </w:pPr>
      <w:r w:rsidRPr="00A606AD">
        <w:rPr>
          <w:rFonts w:ascii="Arial" w:hAnsi="Arial" w:cs="Arial"/>
        </w:rPr>
        <w:t>RCs within basins with greater wetland area will exhibit greater carbon-storage potential due to their raised water tables supporting lateral, subsurface transport.</w:t>
      </w:r>
    </w:p>
    <w:p w14:paraId="5ABE4C0E" w14:textId="77777777" w:rsidR="00CE4942" w:rsidRPr="00A606AD" w:rsidRDefault="00CE4942" w:rsidP="007B59DF">
      <w:pPr>
        <w:pStyle w:val="ListParagraph"/>
        <w:numPr>
          <w:ilvl w:val="0"/>
          <w:numId w:val="3"/>
        </w:numPr>
        <w:spacing w:line="360" w:lineRule="auto"/>
        <w:rPr>
          <w:rFonts w:ascii="Arial" w:hAnsi="Arial" w:cs="Arial"/>
        </w:rPr>
      </w:pPr>
      <w:r w:rsidRPr="00A606AD">
        <w:rPr>
          <w:rFonts w:ascii="Arial" w:hAnsi="Arial" w:cs="Arial"/>
        </w:rPr>
        <w:t>Additionally, I expect RC carbon fluxes will be greatest during high discharge periods when the surficial aquifer is shallowest.</w:t>
      </w:r>
    </w:p>
    <w:p w14:paraId="517894B2" w14:textId="77777777" w:rsidR="00CE4942" w:rsidRPr="00A606AD" w:rsidRDefault="00CE4942" w:rsidP="007B59DF">
      <w:pPr>
        <w:spacing w:line="360" w:lineRule="auto"/>
        <w:rPr>
          <w:rFonts w:ascii="Arial" w:hAnsi="Arial" w:cs="Arial"/>
        </w:rPr>
      </w:pPr>
      <w:r w:rsidRPr="00A606AD">
        <w:rPr>
          <w:rFonts w:ascii="Arial" w:hAnsi="Arial" w:cs="Arial"/>
        </w:rPr>
        <w:t>This chapter will develop a conceptual understanding of RC carbon contributions across different watershed types (confined and unconfined aquifer units) to broadly interrogate the significance of terrestrial-aquatic ecotones and lateral carbon transport.</w:t>
      </w:r>
    </w:p>
    <w:p w14:paraId="5596F439" w14:textId="19AA5D18" w:rsidR="006B66F9" w:rsidRPr="00A606AD" w:rsidRDefault="006B66F9" w:rsidP="007B59DF">
      <w:pPr>
        <w:spacing w:line="360" w:lineRule="auto"/>
        <w:jc w:val="center"/>
        <w:rPr>
          <w:rFonts w:ascii="Arial" w:hAnsi="Arial" w:cs="Arial"/>
        </w:rPr>
      </w:pPr>
      <w:r w:rsidRPr="00A606AD">
        <w:rPr>
          <w:rFonts w:ascii="Arial" w:hAnsi="Arial" w:cs="Arial"/>
          <w:noProof/>
        </w:rPr>
        <w:lastRenderedPageBreak/>
        <w:drawing>
          <wp:inline distT="0" distB="0" distL="0" distR="0" wp14:anchorId="37C2157F" wp14:editId="70CA6681">
            <wp:extent cx="5406887" cy="2814932"/>
            <wp:effectExtent l="0" t="0" r="3810" b="5080"/>
            <wp:docPr id="984122133" name="Picture 1" descr="A diagram of a line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122133" name="Picture 1" descr="A diagram of a line graph&#10;&#10;Description automatically generated"/>
                    <pic:cNvPicPr/>
                  </pic:nvPicPr>
                  <pic:blipFill>
                    <a:blip r:embed="rId19"/>
                    <a:stretch>
                      <a:fillRect/>
                    </a:stretch>
                  </pic:blipFill>
                  <pic:spPr>
                    <a:xfrm>
                      <a:off x="0" y="0"/>
                      <a:ext cx="5409790" cy="2816443"/>
                    </a:xfrm>
                    <a:prstGeom prst="rect">
                      <a:avLst/>
                    </a:prstGeom>
                  </pic:spPr>
                </pic:pic>
              </a:graphicData>
            </a:graphic>
          </wp:inline>
        </w:drawing>
      </w:r>
    </w:p>
    <w:p w14:paraId="6FC5AE89" w14:textId="2F240261" w:rsidR="00711984" w:rsidRPr="00A606AD" w:rsidRDefault="00711984" w:rsidP="00711984">
      <w:pPr>
        <w:spacing w:line="240" w:lineRule="auto"/>
        <w:ind w:left="720" w:hanging="720"/>
        <w:rPr>
          <w:rFonts w:ascii="Arial" w:hAnsi="Arial" w:cs="Arial"/>
          <w:sz w:val="22"/>
          <w:szCs w:val="22"/>
        </w:rPr>
      </w:pPr>
      <w:r w:rsidRPr="00A606AD">
        <w:rPr>
          <w:rFonts w:ascii="Arial" w:hAnsi="Arial" w:cs="Arial"/>
          <w:sz w:val="22"/>
          <w:szCs w:val="22"/>
        </w:rPr>
        <w:t>Figure 7: A conceptual visualization carbon</w:t>
      </w:r>
      <w:r w:rsidR="00630939">
        <w:rPr>
          <w:rFonts w:ascii="Arial" w:hAnsi="Arial" w:cs="Arial"/>
          <w:sz w:val="22"/>
          <w:szCs w:val="22"/>
        </w:rPr>
        <w:t xml:space="preserve"> of</w:t>
      </w:r>
      <w:r w:rsidRPr="00A606AD">
        <w:rPr>
          <w:rFonts w:ascii="Arial" w:hAnsi="Arial" w:cs="Arial"/>
          <w:sz w:val="22"/>
          <w:szCs w:val="22"/>
        </w:rPr>
        <w:t xml:space="preserve"> storage across the river corridor (RC) elevation. I predict the RC will have significantly higher carbon concentrations than the adjacent uplands with carbon storage increasing with inundation. As a result, the RC is the dominant carbon source for streams. </w:t>
      </w:r>
    </w:p>
    <w:p w14:paraId="17B5E120" w14:textId="77777777" w:rsidR="00AC3E24" w:rsidRDefault="00AC3E24" w:rsidP="007B59DF">
      <w:pPr>
        <w:spacing w:line="360" w:lineRule="auto"/>
        <w:rPr>
          <w:rFonts w:ascii="Arial" w:hAnsi="Arial" w:cs="Arial"/>
          <w:u w:val="single"/>
        </w:rPr>
      </w:pPr>
    </w:p>
    <w:p w14:paraId="19ED41D0" w14:textId="3EBDF03B" w:rsidR="00CE4942" w:rsidRPr="00A606AD" w:rsidRDefault="00CE4942" w:rsidP="007B59DF">
      <w:pPr>
        <w:spacing w:line="360" w:lineRule="auto"/>
        <w:rPr>
          <w:rFonts w:ascii="Arial" w:hAnsi="Arial" w:cs="Arial"/>
          <w:u w:val="single"/>
        </w:rPr>
      </w:pPr>
      <w:r w:rsidRPr="00A606AD">
        <w:rPr>
          <w:rFonts w:ascii="Arial" w:hAnsi="Arial" w:cs="Arial"/>
          <w:u w:val="single"/>
        </w:rPr>
        <w:t xml:space="preserve">Methods: </w:t>
      </w:r>
    </w:p>
    <w:p w14:paraId="047C4DD9" w14:textId="036CB257" w:rsidR="00CE4942" w:rsidRPr="00A606AD" w:rsidRDefault="00CE4942" w:rsidP="007B59DF">
      <w:pPr>
        <w:spacing w:line="360" w:lineRule="auto"/>
        <w:ind w:firstLine="360"/>
        <w:rPr>
          <w:rFonts w:ascii="Arial" w:eastAsia="Calibri" w:hAnsi="Arial" w:cs="Arial"/>
          <w:color w:val="000000" w:themeColor="text1"/>
        </w:rPr>
      </w:pPr>
      <w:r w:rsidRPr="00A606AD">
        <w:rPr>
          <w:rFonts w:ascii="Arial" w:eastAsia="Calibri" w:hAnsi="Arial" w:cs="Arial"/>
          <w:color w:val="000000" w:themeColor="text1"/>
        </w:rPr>
        <w:t>For this chapter, I will observe three river corridors (RCs) from three streams (Stream: 5, 6, and 9) within Bradford Experimental Forest (BEF), a contiguous pine flatwood situated above confining clay bed (Hawthorne Formation</w:t>
      </w:r>
      <w:r w:rsidR="003450DF" w:rsidRPr="00A606AD">
        <w:rPr>
          <w:rFonts w:ascii="Arial" w:eastAsia="Calibri" w:hAnsi="Arial" w:cs="Arial"/>
          <w:color w:val="000000" w:themeColor="text1"/>
        </w:rPr>
        <w:t>)</w:t>
      </w:r>
      <w:r w:rsidRPr="00A606AD">
        <w:rPr>
          <w:rFonts w:ascii="Arial" w:eastAsia="Calibri" w:hAnsi="Arial" w:cs="Arial"/>
          <w:color w:val="000000" w:themeColor="text1"/>
        </w:rPr>
        <w:t>. Each of these streams belong to three distinct basins, each representing a gradient of wetland coverage.</w:t>
      </w:r>
    </w:p>
    <w:p w14:paraId="32DEF9B2" w14:textId="0887FEEA" w:rsidR="00227787" w:rsidRPr="00A606AD" w:rsidRDefault="00E26528" w:rsidP="007B59DF">
      <w:pPr>
        <w:spacing w:line="360" w:lineRule="auto"/>
        <w:ind w:firstLine="360"/>
        <w:rPr>
          <w:rFonts w:ascii="Arial" w:eastAsia="Calibri" w:hAnsi="Arial" w:cs="Arial"/>
          <w:color w:val="000000" w:themeColor="text1"/>
        </w:rPr>
      </w:pPr>
      <w:r w:rsidRPr="00E26528">
        <w:rPr>
          <w:rFonts w:ascii="Arial" w:eastAsia="Calibri" w:hAnsi="Arial" w:cs="Arial"/>
          <w:color w:val="000000" w:themeColor="text1"/>
        </w:rPr>
        <w:lastRenderedPageBreak/>
        <w:drawing>
          <wp:inline distT="0" distB="0" distL="0" distR="0" wp14:anchorId="644B0CBB" wp14:editId="387581F4">
            <wp:extent cx="5624195" cy="4528357"/>
            <wp:effectExtent l="0" t="0" r="0" b="5715"/>
            <wp:docPr id="57762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62244" name=""/>
                    <pic:cNvPicPr/>
                  </pic:nvPicPr>
                  <pic:blipFill rotWithShape="1">
                    <a:blip r:embed="rId20"/>
                    <a:srcRect l="2323" t="1968" r="3034" b="4121"/>
                    <a:stretch/>
                  </pic:blipFill>
                  <pic:spPr bwMode="auto">
                    <a:xfrm>
                      <a:off x="0" y="0"/>
                      <a:ext cx="5625210" cy="4529174"/>
                    </a:xfrm>
                    <a:prstGeom prst="rect">
                      <a:avLst/>
                    </a:prstGeom>
                    <a:ln>
                      <a:noFill/>
                    </a:ln>
                    <a:extLst>
                      <a:ext uri="{53640926-AAD7-44D8-BBD7-CCE9431645EC}">
                        <a14:shadowObscured xmlns:a14="http://schemas.microsoft.com/office/drawing/2010/main"/>
                      </a:ext>
                    </a:extLst>
                  </pic:spPr>
                </pic:pic>
              </a:graphicData>
            </a:graphic>
          </wp:inline>
        </w:drawing>
      </w:r>
    </w:p>
    <w:p w14:paraId="5D11AD6F" w14:textId="74D80CFC" w:rsidR="005F2A1C" w:rsidRDefault="00561A7D" w:rsidP="00AC3E24">
      <w:pPr>
        <w:spacing w:line="240" w:lineRule="auto"/>
        <w:ind w:left="720" w:hanging="720"/>
        <w:rPr>
          <w:rFonts w:ascii="Arial" w:eastAsia="Calibri" w:hAnsi="Arial" w:cs="Arial"/>
          <w:color w:val="000000" w:themeColor="text1"/>
          <w:sz w:val="22"/>
          <w:szCs w:val="22"/>
        </w:rPr>
      </w:pPr>
      <w:r w:rsidRPr="00A606AD">
        <w:rPr>
          <w:rFonts w:ascii="Arial" w:eastAsia="Calibri" w:hAnsi="Arial" w:cs="Arial"/>
          <w:color w:val="000000" w:themeColor="text1"/>
          <w:sz w:val="22"/>
          <w:szCs w:val="22"/>
        </w:rPr>
        <w:t xml:space="preserve">Figure 8: </w:t>
      </w:r>
      <w:r w:rsidR="00711984" w:rsidRPr="00A606AD">
        <w:rPr>
          <w:rFonts w:ascii="Arial" w:eastAsia="Calibri" w:hAnsi="Arial" w:cs="Arial"/>
          <w:color w:val="000000" w:themeColor="text1"/>
          <w:sz w:val="22"/>
          <w:szCs w:val="22"/>
        </w:rPr>
        <w:t>A map of Bradford Experimental Forest (BEF) highlighting basins 5 (most south), 6 (most north), and 9 (</w:t>
      </w:r>
      <w:r w:rsidR="0039349C">
        <w:rPr>
          <w:rFonts w:ascii="Arial" w:eastAsia="Calibri" w:hAnsi="Arial" w:cs="Arial"/>
          <w:color w:val="000000" w:themeColor="text1"/>
          <w:sz w:val="22"/>
          <w:szCs w:val="22"/>
        </w:rPr>
        <w:t>middle</w:t>
      </w:r>
      <w:r w:rsidR="00711984" w:rsidRPr="00A606AD">
        <w:rPr>
          <w:rFonts w:ascii="Arial" w:eastAsia="Calibri" w:hAnsi="Arial" w:cs="Arial"/>
          <w:color w:val="000000" w:themeColor="text1"/>
          <w:sz w:val="22"/>
          <w:szCs w:val="22"/>
        </w:rPr>
        <w:t xml:space="preserve">). Red points indicate stream sampling locations, thinner blue lines represent the stream network, thicker blue lines show the sites, black lines delineate the basin boundaries, and green shapes mark wetland depressions. BEF’s wetlands foster carbon storage and create a subsurface transport network, allowing nutrients and particulates to flow laterally downhill before discharging into tannic, blackwater </w:t>
      </w:r>
      <w:commentRangeStart w:id="29"/>
      <w:r w:rsidR="00711984" w:rsidRPr="00A606AD">
        <w:rPr>
          <w:rFonts w:ascii="Arial" w:eastAsia="Calibri" w:hAnsi="Arial" w:cs="Arial"/>
          <w:color w:val="000000" w:themeColor="text1"/>
          <w:sz w:val="22"/>
          <w:szCs w:val="22"/>
        </w:rPr>
        <w:t>streams</w:t>
      </w:r>
      <w:commentRangeEnd w:id="29"/>
      <w:r w:rsidR="000C2C13">
        <w:rPr>
          <w:rStyle w:val="CommentReference"/>
        </w:rPr>
        <w:commentReference w:id="29"/>
      </w:r>
      <w:r w:rsidR="00711984" w:rsidRPr="00A606AD">
        <w:rPr>
          <w:rFonts w:ascii="Arial" w:eastAsia="Calibri" w:hAnsi="Arial" w:cs="Arial"/>
          <w:color w:val="000000" w:themeColor="text1"/>
          <w:sz w:val="22"/>
          <w:szCs w:val="22"/>
        </w:rPr>
        <w:t>.</w:t>
      </w:r>
    </w:p>
    <w:p w14:paraId="52D2B190" w14:textId="77777777" w:rsidR="00AC3E24" w:rsidRPr="00AC3E24" w:rsidRDefault="00AC3E24" w:rsidP="00AC3E24">
      <w:pPr>
        <w:spacing w:line="240" w:lineRule="auto"/>
        <w:ind w:left="720" w:hanging="720"/>
        <w:rPr>
          <w:rFonts w:ascii="Arial" w:eastAsia="Calibri" w:hAnsi="Arial" w:cs="Arial"/>
          <w:color w:val="000000" w:themeColor="text1"/>
          <w:sz w:val="22"/>
          <w:szCs w:val="22"/>
        </w:rPr>
      </w:pPr>
    </w:p>
    <w:p w14:paraId="2FC3209A" w14:textId="23A3C6E3" w:rsidR="00CE4942" w:rsidRPr="00A606AD" w:rsidRDefault="00CE4942" w:rsidP="005F2A1C">
      <w:pPr>
        <w:spacing w:line="360" w:lineRule="auto"/>
        <w:rPr>
          <w:rFonts w:ascii="Arial" w:eastAsia="Calibri" w:hAnsi="Arial" w:cs="Arial"/>
          <w:i/>
          <w:iCs/>
          <w:color w:val="000000" w:themeColor="text1"/>
        </w:rPr>
      </w:pPr>
      <w:r w:rsidRPr="00A606AD">
        <w:rPr>
          <w:rFonts w:ascii="Arial" w:eastAsia="Calibri" w:hAnsi="Arial" w:cs="Arial"/>
          <w:i/>
          <w:iCs/>
          <w:color w:val="000000" w:themeColor="text1"/>
        </w:rPr>
        <w:t>Sampling and sensor readings:</w:t>
      </w:r>
    </w:p>
    <w:p w14:paraId="6BC67235" w14:textId="77777777" w:rsidR="00CE4942" w:rsidRPr="00A606AD" w:rsidRDefault="00CE4942" w:rsidP="005F2A1C">
      <w:pPr>
        <w:spacing w:line="360" w:lineRule="auto"/>
        <w:ind w:firstLine="360"/>
        <w:rPr>
          <w:rFonts w:ascii="Arial" w:eastAsia="Calibri" w:hAnsi="Arial" w:cs="Arial"/>
          <w:color w:val="000000" w:themeColor="text1"/>
        </w:rPr>
      </w:pPr>
      <w:r w:rsidRPr="00A606AD">
        <w:rPr>
          <w:rFonts w:ascii="Arial" w:eastAsia="Calibri" w:hAnsi="Arial" w:cs="Arial"/>
          <w:color w:val="000000" w:themeColor="text1"/>
        </w:rPr>
        <w:t xml:space="preserve">Along with the high-frequency, long-term sensor packages from Chapter 1, groundwater wells will be strategically installed across each stream's river corridor (RC). RC wells will be deployed along the RC’s elevation gradient (stream bank, upland, and in-between) and in any significant micro-landscapes (intermittent flow paths and depressions, if present). Each well will be installed during the dry season to ensure the shallow water table can be reached even when the stream bed is dry, ensuring at least </w:t>
      </w:r>
      <w:r w:rsidRPr="00A606AD">
        <w:rPr>
          <w:rFonts w:ascii="Arial" w:eastAsia="Calibri" w:hAnsi="Arial" w:cs="Arial"/>
          <w:color w:val="000000" w:themeColor="text1"/>
        </w:rPr>
        <w:lastRenderedPageBreak/>
        <w:t>one well from each site has a viable volume of water present for sampling. Prior to sampling, at least triple the volume of the well water will be removed. If the well water is exhausted during this process, the well will be deemed dry.</w:t>
      </w:r>
    </w:p>
    <w:p w14:paraId="37185949" w14:textId="6AB12789" w:rsidR="00CE4942" w:rsidRPr="00A606AD" w:rsidRDefault="00CE4942" w:rsidP="007B59DF">
      <w:pPr>
        <w:spacing w:line="360" w:lineRule="auto"/>
        <w:ind w:firstLine="360"/>
        <w:rPr>
          <w:rFonts w:ascii="Arial" w:eastAsia="Calibri" w:hAnsi="Arial" w:cs="Arial"/>
          <w:color w:val="000000" w:themeColor="text1"/>
        </w:rPr>
      </w:pPr>
      <w:r w:rsidRPr="00A606AD">
        <w:rPr>
          <w:rFonts w:ascii="Arial" w:eastAsia="Calibri" w:hAnsi="Arial" w:cs="Arial"/>
          <w:color w:val="000000" w:themeColor="text1"/>
        </w:rPr>
        <w:t>Well water will be pumped directly into sample bottles for DIC and DOC analysis. For point readings, well water will be pumped into a chamber equipped with a CO</w:t>
      </w:r>
      <w:r w:rsidRPr="00AC3E24">
        <w:rPr>
          <w:rFonts w:ascii="Arial" w:eastAsia="Calibri" w:hAnsi="Arial" w:cs="Arial"/>
          <w:color w:val="000000" w:themeColor="text1"/>
          <w:vertAlign w:val="subscript"/>
        </w:rPr>
        <w:t>2</w:t>
      </w:r>
      <w:r w:rsidRPr="00A606AD">
        <w:rPr>
          <w:rFonts w:ascii="Arial" w:eastAsia="Calibri" w:hAnsi="Arial" w:cs="Arial"/>
          <w:color w:val="000000" w:themeColor="text1"/>
        </w:rPr>
        <w:t xml:space="preserve"> sensor (</w:t>
      </w:r>
      <w:r w:rsidR="00990E6F">
        <w:rPr>
          <w:rFonts w:ascii="Arial" w:eastAsia="Calibri" w:hAnsi="Arial" w:cs="Arial"/>
          <w:color w:val="000000" w:themeColor="text1"/>
        </w:rPr>
        <w:t xml:space="preserve">CO2Meter </w:t>
      </w:r>
      <w:commentRangeStart w:id="30"/>
      <w:r w:rsidRPr="00A606AD">
        <w:rPr>
          <w:rFonts w:ascii="Arial" w:eastAsia="Calibri" w:hAnsi="Arial" w:cs="Arial"/>
          <w:color w:val="000000" w:themeColor="text1"/>
        </w:rPr>
        <w:t>K30 10%</w:t>
      </w:r>
      <w:commentRangeEnd w:id="30"/>
      <w:r w:rsidR="00651C66">
        <w:rPr>
          <w:rStyle w:val="CommentReference"/>
        </w:rPr>
        <w:commentReference w:id="30"/>
      </w:r>
      <w:r w:rsidRPr="00A606AD">
        <w:rPr>
          <w:rFonts w:ascii="Arial" w:eastAsia="Calibri" w:hAnsi="Arial" w:cs="Arial"/>
          <w:color w:val="000000" w:themeColor="text1"/>
        </w:rPr>
        <w:t>), a pH sensor, and inflow and outflow openings. The well-water will enter through the inflow opening and exit through the outflow opening, ensuring a continuous flow of well-water through the chamber. Readings will be monitored until the chamber reaches equilibrium. Equilibrium measurements will be recorded.</w:t>
      </w:r>
    </w:p>
    <w:p w14:paraId="3C260D14" w14:textId="77777777" w:rsidR="00CE4942" w:rsidRPr="00A606AD" w:rsidRDefault="00CE4942" w:rsidP="007B59DF">
      <w:pPr>
        <w:spacing w:line="360" w:lineRule="auto"/>
        <w:rPr>
          <w:rFonts w:ascii="Arial" w:eastAsia="Calibri" w:hAnsi="Arial" w:cs="Arial"/>
          <w:i/>
          <w:iCs/>
          <w:color w:val="000000" w:themeColor="text1"/>
        </w:rPr>
      </w:pPr>
      <w:r w:rsidRPr="00A606AD">
        <w:rPr>
          <w:rFonts w:ascii="Arial" w:eastAsia="Calibri" w:hAnsi="Arial" w:cs="Arial"/>
          <w:i/>
          <w:iCs/>
          <w:color w:val="000000" w:themeColor="text1"/>
        </w:rPr>
        <w:t>Sample Processing:</w:t>
      </w:r>
    </w:p>
    <w:p w14:paraId="1AD07DA7" w14:textId="77777777" w:rsidR="00CE4942" w:rsidRPr="00A606AD" w:rsidRDefault="00CE4942" w:rsidP="007B59DF">
      <w:pPr>
        <w:spacing w:line="360" w:lineRule="auto"/>
        <w:ind w:firstLine="720"/>
        <w:rPr>
          <w:rFonts w:ascii="Arial" w:eastAsia="Calibri" w:hAnsi="Arial" w:cs="Arial"/>
          <w:color w:val="000000" w:themeColor="text1"/>
        </w:rPr>
      </w:pPr>
      <w:r w:rsidRPr="00A606AD">
        <w:rPr>
          <w:rFonts w:ascii="Arial" w:eastAsia="Calibri" w:hAnsi="Arial" w:cs="Arial"/>
          <w:color w:val="000000" w:themeColor="text1"/>
        </w:rPr>
        <w:t>Both DIC and DOC analyses will follow the methods outlined in Chapter 1. For quality control, DIC will also be interpolated using the pH, temperature, and CO</w:t>
      </w:r>
      <w:r w:rsidRPr="00AC3E24">
        <w:rPr>
          <w:rFonts w:ascii="Arial" w:eastAsia="Calibri" w:hAnsi="Arial" w:cs="Arial"/>
          <w:color w:val="000000" w:themeColor="text1"/>
          <w:vertAlign w:val="subscript"/>
        </w:rPr>
        <w:t>2</w:t>
      </w:r>
      <w:r w:rsidRPr="00A606AD">
        <w:rPr>
          <w:rFonts w:ascii="Arial" w:eastAsia="Calibri" w:hAnsi="Arial" w:cs="Arial"/>
          <w:color w:val="000000" w:themeColor="text1"/>
        </w:rPr>
        <w:t xml:space="preserve"> point readings, and select samples will be periodically analyzed for alkalinity.</w:t>
      </w:r>
    </w:p>
    <w:p w14:paraId="4B712AC9" w14:textId="294693B1" w:rsidR="00CE4942" w:rsidRPr="00A606AD" w:rsidRDefault="00651C66" w:rsidP="007B59DF">
      <w:pPr>
        <w:spacing w:line="360" w:lineRule="auto"/>
        <w:ind w:firstLine="720"/>
        <w:rPr>
          <w:rFonts w:ascii="Arial" w:eastAsia="Calibri" w:hAnsi="Arial" w:cs="Arial"/>
          <w:color w:val="000000" w:themeColor="text1"/>
        </w:rPr>
      </w:pPr>
      <w:commentRangeStart w:id="31"/>
      <w:proofErr w:type="spellStart"/>
      <w:r>
        <w:rPr>
          <w:rFonts w:ascii="Arial" w:eastAsia="Calibri" w:hAnsi="Arial" w:cs="Arial"/>
          <w:color w:val="000000" w:themeColor="text1"/>
        </w:rPr>
        <w:t>f</w:t>
      </w:r>
      <w:r w:rsidR="00CE4942" w:rsidRPr="00A606AD">
        <w:rPr>
          <w:rFonts w:ascii="Arial" w:eastAsia="Calibri" w:hAnsi="Arial" w:cs="Arial"/>
          <w:color w:val="000000" w:themeColor="text1"/>
        </w:rPr>
        <w:t>DOM</w:t>
      </w:r>
      <w:proofErr w:type="spellEnd"/>
      <w:r w:rsidR="00CE4942" w:rsidRPr="00A606AD">
        <w:rPr>
          <w:rFonts w:ascii="Arial" w:eastAsia="Calibri" w:hAnsi="Arial" w:cs="Arial"/>
          <w:color w:val="000000" w:themeColor="text1"/>
        </w:rPr>
        <w:t xml:space="preserve"> </w:t>
      </w:r>
      <w:commentRangeEnd w:id="31"/>
      <w:r w:rsidR="00437694">
        <w:rPr>
          <w:rStyle w:val="CommentReference"/>
        </w:rPr>
        <w:commentReference w:id="31"/>
      </w:r>
      <w:r w:rsidR="00CE4942" w:rsidRPr="00A606AD">
        <w:rPr>
          <w:rFonts w:ascii="Arial" w:eastAsia="Calibri" w:hAnsi="Arial" w:cs="Arial"/>
          <w:color w:val="000000" w:themeColor="text1"/>
        </w:rPr>
        <w:t>samples will be analyzed following the protocols outlined in Chapter 1. FDOM results will infer how carbon quality changes as it travels across the river corridor.</w:t>
      </w:r>
    </w:p>
    <w:p w14:paraId="4F8346EC" w14:textId="77777777" w:rsidR="00CE4942" w:rsidRPr="00A606AD" w:rsidRDefault="00CE4942" w:rsidP="007B59DF">
      <w:pPr>
        <w:spacing w:line="360" w:lineRule="auto"/>
        <w:rPr>
          <w:rFonts w:ascii="Arial" w:eastAsia="Calibri" w:hAnsi="Arial" w:cs="Arial"/>
          <w:color w:val="000000" w:themeColor="text1"/>
        </w:rPr>
      </w:pPr>
      <w:r w:rsidRPr="00A606AD">
        <w:rPr>
          <w:rFonts w:ascii="Arial" w:eastAsia="Calibri" w:hAnsi="Arial" w:cs="Arial"/>
          <w:i/>
          <w:iCs/>
          <w:color w:val="000000" w:themeColor="text1"/>
        </w:rPr>
        <w:t>Discharge Estimates:</w:t>
      </w:r>
    </w:p>
    <w:p w14:paraId="7A44A6C5" w14:textId="77777777" w:rsidR="00CE4942" w:rsidRPr="00A606AD" w:rsidRDefault="00CE4942" w:rsidP="007B59DF">
      <w:pPr>
        <w:spacing w:line="360" w:lineRule="auto"/>
        <w:ind w:firstLine="720"/>
        <w:rPr>
          <w:rFonts w:ascii="Arial" w:eastAsia="Calibri" w:hAnsi="Arial" w:cs="Arial"/>
          <w:color w:val="000000" w:themeColor="text1"/>
        </w:rPr>
      </w:pPr>
      <w:r w:rsidRPr="00A606AD">
        <w:rPr>
          <w:rFonts w:ascii="Arial" w:eastAsia="Calibri" w:hAnsi="Arial" w:cs="Arial"/>
          <w:color w:val="000000" w:themeColor="text1"/>
        </w:rPr>
        <w:t xml:space="preserve">The estimation of RC lateral fluxes will use methods adapted from Kirk and Cohen (2020) and will incorporate concepts from Kalbus et al. (2016) and Leopold &amp; Maddock (1953). This approach involves first parsing stream discharge into baseflow and high discharge, the latter assumed to be surface runoff. In the second stage, Digital Elevation Models (DEMs) will be used for stream delineation analysis to estimate the upslope contributing area (UCA). The UCA represents the land area that contributes to the stream discharge. Finally, lateral discharge is interpolated by multiplying the UCA by the baseflow, referred to as </w:t>
      </w:r>
      <w:proofErr w:type="spellStart"/>
      <w:r w:rsidRPr="00A606AD">
        <w:rPr>
          <w:rFonts w:ascii="Arial" w:eastAsia="Calibri" w:hAnsi="Arial" w:cs="Arial"/>
          <w:color w:val="000000" w:themeColor="text1"/>
        </w:rPr>
        <w:t>qUCA</w:t>
      </w:r>
      <w:proofErr w:type="spellEnd"/>
      <w:r w:rsidRPr="00A606AD">
        <w:rPr>
          <w:rFonts w:ascii="Arial" w:eastAsia="Calibri" w:hAnsi="Arial" w:cs="Arial"/>
          <w:color w:val="000000" w:themeColor="text1"/>
        </w:rPr>
        <w:t xml:space="preserve">. RC carbon fluxes are then calculated by dividing RC carbon concentrations by </w:t>
      </w:r>
      <w:proofErr w:type="spellStart"/>
      <w:r w:rsidRPr="00A606AD">
        <w:rPr>
          <w:rFonts w:ascii="Arial" w:eastAsia="Calibri" w:hAnsi="Arial" w:cs="Arial"/>
          <w:color w:val="000000" w:themeColor="text1"/>
        </w:rPr>
        <w:t>qUCA</w:t>
      </w:r>
      <w:proofErr w:type="spellEnd"/>
      <w:r w:rsidRPr="00A606AD">
        <w:rPr>
          <w:rFonts w:ascii="Arial" w:eastAsia="Calibri" w:hAnsi="Arial" w:cs="Arial"/>
          <w:color w:val="000000" w:themeColor="text1"/>
        </w:rPr>
        <w:t>.</w:t>
      </w:r>
    </w:p>
    <w:p w14:paraId="1B8FBD61" w14:textId="77777777" w:rsidR="00AC3E24" w:rsidRDefault="00AC3E24">
      <w:pPr>
        <w:rPr>
          <w:rFonts w:ascii="Arial" w:eastAsia="Calibri" w:hAnsi="Arial" w:cs="Arial"/>
          <w:color w:val="000000" w:themeColor="text1"/>
        </w:rPr>
      </w:pPr>
      <w:r>
        <w:rPr>
          <w:rFonts w:ascii="Arial" w:eastAsia="Calibri" w:hAnsi="Arial" w:cs="Arial"/>
          <w:color w:val="000000" w:themeColor="text1"/>
        </w:rPr>
        <w:br w:type="page"/>
      </w:r>
    </w:p>
    <w:p w14:paraId="77B212BC" w14:textId="5BFF055F" w:rsidR="00126709" w:rsidRPr="00A606AD" w:rsidRDefault="00126709" w:rsidP="00070FED">
      <w:pPr>
        <w:rPr>
          <w:rFonts w:ascii="Arial" w:eastAsia="Calibri" w:hAnsi="Arial" w:cs="Arial"/>
          <w:b/>
          <w:bCs/>
          <w:color w:val="000000" w:themeColor="text1"/>
        </w:rPr>
      </w:pPr>
      <w:bookmarkStart w:id="32" w:name="_Hlk179265049"/>
      <w:r w:rsidRPr="00A606AD">
        <w:rPr>
          <w:rFonts w:ascii="Arial" w:hAnsi="Arial" w:cs="Arial"/>
          <w:b/>
          <w:bCs/>
        </w:rPr>
        <w:lastRenderedPageBreak/>
        <w:t>Chapter 3:</w:t>
      </w:r>
      <w:r w:rsidR="00AC3E24" w:rsidRPr="00A606AD">
        <w:rPr>
          <w:rFonts w:ascii="Arial" w:hAnsi="Arial" w:cs="Arial"/>
          <w:b/>
          <w:bCs/>
        </w:rPr>
        <w:t xml:space="preserve"> Mapping the Carbon Cycle in “</w:t>
      </w:r>
      <w:proofErr w:type="spellStart"/>
      <w:r w:rsidR="00AC3E24" w:rsidRPr="00A606AD">
        <w:rPr>
          <w:rFonts w:ascii="Arial" w:hAnsi="Arial" w:cs="Arial"/>
          <w:b/>
          <w:bCs/>
        </w:rPr>
        <w:t>Wetlandscapes</w:t>
      </w:r>
      <w:proofErr w:type="spellEnd"/>
      <w:r w:rsidR="00AC3E24" w:rsidRPr="00A606AD">
        <w:rPr>
          <w:rFonts w:ascii="Arial" w:hAnsi="Arial" w:cs="Arial"/>
          <w:b/>
          <w:bCs/>
        </w:rPr>
        <w:t>”</w:t>
      </w:r>
      <w:r w:rsidR="00AC3E24">
        <w:rPr>
          <w:rFonts w:ascii="Arial" w:hAnsi="Arial" w:cs="Arial"/>
          <w:b/>
          <w:bCs/>
        </w:rPr>
        <w:t xml:space="preserve">: </w:t>
      </w:r>
      <w:r w:rsidRPr="00A606AD">
        <w:rPr>
          <w:rFonts w:ascii="Arial" w:hAnsi="Arial" w:cs="Arial"/>
          <w:b/>
          <w:bCs/>
        </w:rPr>
        <w:t>Isolated</w:t>
      </w:r>
      <w:r w:rsidR="0020266A">
        <w:rPr>
          <w:rFonts w:ascii="Arial" w:hAnsi="Arial" w:cs="Arial"/>
          <w:b/>
          <w:bCs/>
        </w:rPr>
        <w:t xml:space="preserve"> </w:t>
      </w:r>
      <w:r w:rsidRPr="00A606AD">
        <w:rPr>
          <w:rFonts w:ascii="Arial" w:hAnsi="Arial" w:cs="Arial"/>
          <w:b/>
          <w:bCs/>
        </w:rPr>
        <w:t>Wetland</w:t>
      </w:r>
      <w:r w:rsidR="0020266A">
        <w:rPr>
          <w:rFonts w:ascii="Arial" w:hAnsi="Arial" w:cs="Arial"/>
          <w:b/>
          <w:bCs/>
        </w:rPr>
        <w:t>s</w:t>
      </w:r>
      <w:r w:rsidRPr="00A606AD">
        <w:rPr>
          <w:rFonts w:ascii="Arial" w:hAnsi="Arial" w:cs="Arial"/>
          <w:b/>
          <w:bCs/>
        </w:rPr>
        <w:t xml:space="preserve"> Contribute Little to Stream Carbon but Support Lateral Carbon Export</w:t>
      </w:r>
    </w:p>
    <w:p w14:paraId="05859C81" w14:textId="7492C33F" w:rsidR="00126709" w:rsidRPr="00A606AD" w:rsidRDefault="00126709" w:rsidP="00771330">
      <w:pPr>
        <w:spacing w:line="360" w:lineRule="auto"/>
        <w:ind w:firstLine="360"/>
        <w:rPr>
          <w:rFonts w:ascii="Arial" w:hAnsi="Arial" w:cs="Arial"/>
        </w:rPr>
      </w:pPr>
      <w:r w:rsidRPr="00A606AD">
        <w:rPr>
          <w:rFonts w:ascii="Arial" w:hAnsi="Arial" w:cs="Arial"/>
        </w:rPr>
        <w:t xml:space="preserve">Landscape hydrology predicates that hydrologic and biogeochemical changes in one region of a watershed have the potential to cascade across the entire basin </w:t>
      </w:r>
      <w:sdt>
        <w:sdtPr>
          <w:rPr>
            <w:rFonts w:ascii="Arial" w:hAnsi="Arial" w:cs="Arial"/>
            <w:color w:val="000000"/>
          </w:rPr>
          <w:tag w:val="MENDELEY_CITATION_v3_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"/>
          <w:id w:val="-2099549561"/>
          <w:placeholder>
            <w:docPart w:val="36FC371796584AC18E8753A00C3AF890"/>
          </w:placeholder>
        </w:sdtPr>
        <w:sdtContent>
          <w:r w:rsidR="00C536FB" w:rsidRPr="00A606AD">
            <w:rPr>
              <w:rFonts w:ascii="Arial" w:hAnsi="Arial" w:cs="Arial"/>
              <w:color w:val="000000"/>
            </w:rPr>
            <w:t>(Winter, 1980)</w:t>
          </w:r>
        </w:sdtContent>
      </w:sdt>
      <w:r w:rsidRPr="00A606AD">
        <w:rPr>
          <w:rFonts w:ascii="Arial" w:hAnsi="Arial" w:cs="Arial"/>
        </w:rPr>
        <w:t xml:space="preserve">. Through the lens of landscape hydrology, the watershed is viewed as a singular, system, encompassing micro-ecosystems that collectively contribute to the basin’s distinct biogeochemical and hydrologic fingerprint </w:t>
      </w:r>
      <w:sdt>
        <w:sdtPr>
          <w:rPr>
            <w:rFonts w:ascii="Arial" w:hAnsi="Arial" w:cs="Arial"/>
            <w:color w:val="000000"/>
          </w:rPr>
          <w:tag w:val="MENDELEY_CITATION_v3_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"/>
          <w:id w:val="-2089378362"/>
          <w:placeholder>
            <w:docPart w:val="36FC371796584AC18E8753A00C3AF890"/>
          </w:placeholder>
        </w:sdtPr>
        <w:sdtContent>
          <w:r w:rsidR="00C536FB" w:rsidRPr="00A606AD">
            <w:rPr>
              <w:rFonts w:ascii="Arial" w:hAnsi="Arial" w:cs="Arial"/>
              <w:color w:val="000000"/>
            </w:rPr>
            <w:t>(Winter, 1980)</w:t>
          </w:r>
        </w:sdtContent>
      </w:sdt>
      <w:r w:rsidRPr="00A606AD">
        <w:rPr>
          <w:rFonts w:ascii="Arial" w:hAnsi="Arial" w:cs="Arial"/>
        </w:rPr>
        <w:t>. However, the relevance of "landscape hydrology" is watershed specific, dependent on the basin's connectedness or how water flows and is stored between inland waters</w:t>
      </w:r>
      <w:r w:rsidRPr="00A606AD">
        <w:rPr>
          <w:rFonts w:ascii="Arial" w:hAnsi="Arial" w:cs="Arial"/>
          <w:color w:val="000000"/>
        </w:rPr>
        <w:t xml:space="preserve"> </w:t>
      </w:r>
      <w:sdt>
        <w:sdtPr>
          <w:rPr>
            <w:rFonts w:ascii="Arial" w:hAnsi="Arial" w:cs="Arial"/>
            <w:color w:val="000000"/>
          </w:rPr>
          <w:tag w:val="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"/>
          <w:id w:val="140712435"/>
          <w:placeholder>
            <w:docPart w:val="F0C6DC2A0DC94BCD94AF2534D1609F9A"/>
          </w:placeholder>
        </w:sdtPr>
        <w:sdtContent>
          <w:r w:rsidR="00C536FB" w:rsidRPr="00A606AD">
            <w:rPr>
              <w:rFonts w:ascii="Arial" w:hAnsi="Arial" w:cs="Arial"/>
              <w:color w:val="000000"/>
            </w:rPr>
            <w:t>(Evenson et al., 2018; McLaughlin et al., 2014; Mitsch et al., 2013)</w:t>
          </w:r>
        </w:sdtContent>
      </w:sdt>
      <w:r w:rsidRPr="00A606AD">
        <w:rPr>
          <w:rFonts w:ascii="Arial" w:hAnsi="Arial" w:cs="Arial"/>
        </w:rPr>
        <w:t xml:space="preserve">. This landscape "connectedness" is largely dependent on </w:t>
      </w:r>
      <w:r w:rsidR="00771330">
        <w:rPr>
          <w:rFonts w:ascii="Arial" w:hAnsi="Arial" w:cs="Arial"/>
        </w:rPr>
        <w:t xml:space="preserve">watershed inundation, driven by </w:t>
      </w:r>
      <w:r w:rsidRPr="00A606AD">
        <w:rPr>
          <w:rFonts w:ascii="Arial" w:hAnsi="Arial" w:cs="Arial"/>
        </w:rPr>
        <w:t>wetland area</w:t>
      </w:r>
      <w:r w:rsidR="00771330">
        <w:rPr>
          <w:rFonts w:ascii="Arial" w:hAnsi="Arial" w:cs="Arial"/>
        </w:rPr>
        <w:t xml:space="preserve"> or</w:t>
      </w:r>
      <w:r w:rsidRPr="00A606AD">
        <w:rPr>
          <w:rFonts w:ascii="Arial" w:hAnsi="Arial" w:cs="Arial"/>
        </w:rPr>
        <w:t xml:space="preserve"> geographically isolated wetlands (GIW) density </w:t>
      </w:r>
      <w:sdt>
        <w:sdtPr>
          <w:rPr>
            <w:rFonts w:ascii="Arial" w:hAnsi="Arial" w:cs="Arial"/>
            <w:color w:val="000000"/>
          </w:rPr>
          <w:tag w:val="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"/>
          <w:id w:val="1645772417"/>
          <w:placeholder>
            <w:docPart w:val="36FC371796584AC18E8753A00C3AF890"/>
          </w:placeholder>
        </w:sdtPr>
        <w:sdtContent>
          <w:r w:rsidR="00C536FB" w:rsidRPr="00A606AD">
            <w:rPr>
              <w:rFonts w:ascii="Arial" w:hAnsi="Arial" w:cs="Arial"/>
              <w:color w:val="000000"/>
            </w:rPr>
            <w:t xml:space="preserve">(Evenson et al., 2018; McLaughlin et al., 2014; </w:t>
          </w:r>
          <w:proofErr w:type="spellStart"/>
          <w:r w:rsidR="00C536FB" w:rsidRPr="00A606AD">
            <w:rPr>
              <w:rFonts w:ascii="Arial" w:hAnsi="Arial" w:cs="Arial"/>
              <w:color w:val="000000"/>
            </w:rPr>
            <w:t>Zarnetske</w:t>
          </w:r>
          <w:proofErr w:type="spellEnd"/>
          <w:r w:rsidR="00C536FB" w:rsidRPr="00A606AD">
            <w:rPr>
              <w:rFonts w:ascii="Arial" w:hAnsi="Arial" w:cs="Arial"/>
              <w:color w:val="000000"/>
            </w:rPr>
            <w:t xml:space="preserve"> et al., 2018)</w:t>
          </w:r>
        </w:sdtContent>
      </w:sdt>
      <w:r w:rsidRPr="00A606AD">
        <w:rPr>
          <w:rFonts w:ascii="Arial" w:hAnsi="Arial" w:cs="Arial"/>
        </w:rPr>
        <w:t xml:space="preserve">. GIWs disrupt the flow of watershed runoff. Instead of flowing down elevation and being exported to streams, runoff is intercepted and held within GIWs </w:t>
      </w:r>
      <w:sdt>
        <w:sdtPr>
          <w:rPr>
            <w:rFonts w:ascii="Arial" w:hAnsi="Arial" w:cs="Arial"/>
            <w:color w:val="000000"/>
          </w:rPr>
          <w:tag w:val="MENDELEY_CITATION_v3_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"/>
          <w:id w:val="436420908"/>
          <w:placeholder>
            <w:docPart w:val="36FC371796584AC18E8753A00C3AF890"/>
          </w:placeholder>
        </w:sdtPr>
        <w:sdtContent>
          <w:r w:rsidR="00C536FB" w:rsidRPr="00A606AD">
            <w:rPr>
              <w:rFonts w:ascii="Arial" w:hAnsi="Arial" w:cs="Arial"/>
              <w:color w:val="000000"/>
            </w:rPr>
            <w:t>(Evenson et al., 2018)</w:t>
          </w:r>
        </w:sdtContent>
      </w:sdt>
      <w:r w:rsidRPr="00A606AD">
        <w:rPr>
          <w:rFonts w:ascii="Arial" w:hAnsi="Arial" w:cs="Arial"/>
        </w:rPr>
        <w:t>. Here, it is either released into the atmosphere, stored within the watershed, or exchanged with the local surficial aquifer (</w:t>
      </w:r>
      <w:proofErr w:type="spellStart"/>
      <w:r w:rsidRPr="00A606AD">
        <w:rPr>
          <w:rFonts w:ascii="Arial" w:hAnsi="Arial" w:cs="Arial"/>
        </w:rPr>
        <w:t>SAq</w:t>
      </w:r>
      <w:proofErr w:type="spellEnd"/>
      <w:r w:rsidRPr="00A606AD">
        <w:rPr>
          <w:rFonts w:ascii="Arial" w:hAnsi="Arial" w:cs="Arial"/>
        </w:rPr>
        <w:t xml:space="preserve">). Through this wetland-aquifer exchange, GIWs modulate the </w:t>
      </w:r>
      <w:proofErr w:type="spellStart"/>
      <w:r w:rsidRPr="00A606AD">
        <w:rPr>
          <w:rFonts w:ascii="Arial" w:hAnsi="Arial" w:cs="Arial"/>
        </w:rPr>
        <w:t>SAq</w:t>
      </w:r>
      <w:proofErr w:type="spellEnd"/>
      <w:r w:rsidRPr="00A606AD">
        <w:rPr>
          <w:rFonts w:ascii="Arial" w:hAnsi="Arial" w:cs="Arial"/>
        </w:rPr>
        <w:t xml:space="preserve"> by sourcing and receiving groundwater, buffering flow extremes, and dictating downstream baseflow </w:t>
      </w:r>
      <w:sdt>
        <w:sdtPr>
          <w:rPr>
            <w:rFonts w:ascii="Arial" w:hAnsi="Arial" w:cs="Arial"/>
            <w:color w:val="000000"/>
          </w:rPr>
          <w:tag w:val="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"/>
          <w:id w:val="-1813864869"/>
          <w:placeholder>
            <w:docPart w:val="36FC371796584AC18E8753A00C3AF890"/>
          </w:placeholder>
        </w:sdtPr>
        <w:sdtContent>
          <w:r w:rsidR="00C536FB" w:rsidRPr="00A606AD">
            <w:rPr>
              <w:rFonts w:ascii="Arial" w:hAnsi="Arial" w:cs="Arial"/>
              <w:color w:val="000000"/>
            </w:rPr>
            <w:t>(Evenson et al., 2018; McLaughlin et al., 2014)</w:t>
          </w:r>
        </w:sdtContent>
      </w:sdt>
      <w:r w:rsidRPr="00A606AD">
        <w:rPr>
          <w:rFonts w:ascii="Arial" w:hAnsi="Arial" w:cs="Arial"/>
        </w:rPr>
        <w:t xml:space="preserve">. The </w:t>
      </w:r>
      <w:proofErr w:type="spellStart"/>
      <w:r w:rsidRPr="00A606AD">
        <w:rPr>
          <w:rFonts w:ascii="Arial" w:hAnsi="Arial" w:cs="Arial"/>
        </w:rPr>
        <w:t>SAq</w:t>
      </w:r>
      <w:proofErr w:type="spellEnd"/>
      <w:r w:rsidRPr="00A606AD">
        <w:rPr>
          <w:rFonts w:ascii="Arial" w:hAnsi="Arial" w:cs="Arial"/>
        </w:rPr>
        <w:t xml:space="preserve"> acts as a vector for hydrologic connectivity, facilitating transport between inland waters even in the absence of overland connectivity. Thus, the chemical and hydrologic </w:t>
      </w:r>
      <w:r w:rsidR="000C55E1" w:rsidRPr="00A606AD">
        <w:rPr>
          <w:rFonts w:ascii="Arial" w:hAnsi="Arial" w:cs="Arial"/>
        </w:rPr>
        <w:t>signature</w:t>
      </w:r>
      <w:r w:rsidRPr="00A606AD">
        <w:rPr>
          <w:rFonts w:ascii="Arial" w:hAnsi="Arial" w:cs="Arial"/>
        </w:rPr>
        <w:t xml:space="preserve"> of a landscape results from the "</w:t>
      </w:r>
      <w:proofErr w:type="spellStart"/>
      <w:r w:rsidRPr="00A606AD">
        <w:rPr>
          <w:rFonts w:ascii="Arial" w:hAnsi="Arial" w:cs="Arial"/>
        </w:rPr>
        <w:t>wetlandscape</w:t>
      </w:r>
      <w:proofErr w:type="spellEnd"/>
      <w:r w:rsidRPr="00A606AD">
        <w:rPr>
          <w:rFonts w:ascii="Arial" w:hAnsi="Arial" w:cs="Arial"/>
        </w:rPr>
        <w:t xml:space="preserve">," or the energy exchange between the </w:t>
      </w:r>
      <w:proofErr w:type="spellStart"/>
      <w:r w:rsidRPr="00A606AD">
        <w:rPr>
          <w:rFonts w:ascii="Arial" w:hAnsi="Arial" w:cs="Arial"/>
        </w:rPr>
        <w:t>SAq</w:t>
      </w:r>
      <w:proofErr w:type="spellEnd"/>
      <w:r w:rsidRPr="00A606AD">
        <w:rPr>
          <w:rFonts w:ascii="Arial" w:hAnsi="Arial" w:cs="Arial"/>
        </w:rPr>
        <w:t xml:space="preserve"> and inland waters.</w:t>
      </w:r>
    </w:p>
    <w:p w14:paraId="71D1AB0C" w14:textId="0ADE7556" w:rsidR="00126709" w:rsidRPr="00A606AD" w:rsidRDefault="00126709" w:rsidP="00020EE1">
      <w:pPr>
        <w:spacing w:line="360" w:lineRule="auto"/>
        <w:ind w:firstLine="360"/>
        <w:rPr>
          <w:rFonts w:ascii="Arial" w:hAnsi="Arial" w:cs="Arial"/>
        </w:rPr>
      </w:pPr>
      <w:r w:rsidRPr="00A606AD">
        <w:rPr>
          <w:rFonts w:ascii="Arial" w:hAnsi="Arial" w:cs="Arial"/>
        </w:rPr>
        <w:t xml:space="preserve">GIWs are global hot spots; the anaerobic conditions, long residence times, and extended hydroperiods of GIWs encourage the re-mineralization and storage of carbon </w:t>
      </w:r>
      <w:sdt>
        <w:sdtPr>
          <w:rPr>
            <w:rFonts w:ascii="Arial" w:hAnsi="Arial" w:cs="Arial"/>
            <w:color w:val="000000"/>
          </w:rPr>
          <w:tag w:val="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"/>
          <w:id w:val="1172527451"/>
          <w:placeholder>
            <w:docPart w:val="36FC371796584AC18E8753A00C3AF890"/>
          </w:placeholder>
        </w:sdtPr>
        <w:sdtContent>
          <w:r w:rsidR="00C536FB" w:rsidRPr="00A606AD">
            <w:rPr>
              <w:rFonts w:ascii="Arial" w:hAnsi="Arial" w:cs="Arial"/>
              <w:color w:val="000000"/>
            </w:rPr>
            <w:t>(</w:t>
          </w:r>
          <w:proofErr w:type="spellStart"/>
          <w:r w:rsidR="00C536FB" w:rsidRPr="00A606AD">
            <w:rPr>
              <w:rFonts w:ascii="Arial" w:hAnsi="Arial" w:cs="Arial"/>
              <w:color w:val="000000"/>
            </w:rPr>
            <w:t>Saunois</w:t>
          </w:r>
          <w:proofErr w:type="spellEnd"/>
          <w:r w:rsidR="00C536FB" w:rsidRPr="00A606AD">
            <w:rPr>
              <w:rFonts w:ascii="Arial" w:hAnsi="Arial" w:cs="Arial"/>
              <w:color w:val="000000"/>
            </w:rPr>
            <w:t xml:space="preserve"> et al., 2016)</w:t>
          </w:r>
        </w:sdtContent>
      </w:sdt>
      <w:r w:rsidR="00577A2E">
        <w:rPr>
          <w:rFonts w:ascii="Arial" w:hAnsi="Arial" w:cs="Arial"/>
          <w:color w:val="000000"/>
        </w:rPr>
        <w:t>,</w:t>
      </w:r>
      <w:r w:rsidRPr="00A606AD">
        <w:rPr>
          <w:rFonts w:ascii="Arial" w:hAnsi="Arial" w:cs="Arial"/>
          <w:color w:val="000000"/>
        </w:rPr>
        <w:t xml:space="preserve"> </w:t>
      </w:r>
      <w:r w:rsidRPr="00A606AD">
        <w:rPr>
          <w:rFonts w:ascii="Arial" w:hAnsi="Arial" w:cs="Arial"/>
        </w:rPr>
        <w:t xml:space="preserve">while simultaneously exporting processed waters downstream through groundwater or overland flow ("spill-and-fill") </w:t>
      </w:r>
      <w:sdt>
        <w:sdtPr>
          <w:rPr>
            <w:rFonts w:ascii="Arial" w:hAnsi="Arial" w:cs="Arial"/>
            <w:color w:val="000000"/>
          </w:rPr>
          <w:tag w:val="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"/>
          <w:id w:val="1974405146"/>
          <w:placeholder>
            <w:docPart w:val="36FC371796584AC18E8753A00C3AF890"/>
          </w:placeholder>
        </w:sdtPr>
        <w:sdtContent>
          <w:r w:rsidR="00C536FB" w:rsidRPr="00A606AD">
            <w:rPr>
              <w:rFonts w:ascii="Arial" w:eastAsia="Times New Roman" w:hAnsi="Arial" w:cs="Arial"/>
              <w:color w:val="000000"/>
            </w:rPr>
            <w:t>(Abril &amp; Borges, 2019; Raymond et al., 2016)</w:t>
          </w:r>
        </w:sdtContent>
      </w:sdt>
      <w:r w:rsidRPr="00A606AD">
        <w:rPr>
          <w:rFonts w:ascii="Arial" w:hAnsi="Arial" w:cs="Arial"/>
        </w:rPr>
        <w:t xml:space="preserve">. However, in the literature, </w:t>
      </w:r>
      <w:r w:rsidR="00285DD4" w:rsidRPr="00A606AD">
        <w:rPr>
          <w:rFonts w:ascii="Arial" w:hAnsi="Arial" w:cs="Arial"/>
        </w:rPr>
        <w:t>first-hand</w:t>
      </w:r>
      <w:r w:rsidRPr="00A606AD">
        <w:rPr>
          <w:rFonts w:ascii="Arial" w:hAnsi="Arial" w:cs="Arial"/>
        </w:rPr>
        <w:t xml:space="preserve"> observations estimat</w:t>
      </w:r>
      <w:r w:rsidR="00020EE1" w:rsidRPr="00A606AD">
        <w:rPr>
          <w:rFonts w:ascii="Arial" w:hAnsi="Arial" w:cs="Arial"/>
        </w:rPr>
        <w:t>ing</w:t>
      </w:r>
      <w:r w:rsidRPr="00A606AD">
        <w:rPr>
          <w:rFonts w:ascii="Arial" w:hAnsi="Arial" w:cs="Arial"/>
        </w:rPr>
        <w:t xml:space="preserve"> GIWs' contributions to stream carbon is small. Only 15-30% of total stream carbon is sourced by GIWs, with the remainder assumed from riparian wetlands </w:t>
      </w:r>
      <w:sdt>
        <w:sdtPr>
          <w:rPr>
            <w:rFonts w:ascii="Arial" w:hAnsi="Arial" w:cs="Arial"/>
            <w:color w:val="000000"/>
          </w:rPr>
          <w:tag w:val="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"/>
          <w:id w:val="659195675"/>
          <w:placeholder>
            <w:docPart w:val="36FC371796584AC18E8753A00C3AF890"/>
          </w:placeholder>
        </w:sdtPr>
        <w:sdtContent>
          <w:r w:rsidR="00C536FB" w:rsidRPr="00A606AD">
            <w:rPr>
              <w:rFonts w:ascii="Arial" w:hAnsi="Arial" w:cs="Arial"/>
              <w:color w:val="000000"/>
            </w:rPr>
            <w:t xml:space="preserve">(Casson et al., 2019; Solano et al., 2024; </w:t>
          </w:r>
          <w:proofErr w:type="spellStart"/>
          <w:r w:rsidR="00C536FB" w:rsidRPr="00A606AD">
            <w:rPr>
              <w:rFonts w:ascii="Arial" w:hAnsi="Arial" w:cs="Arial"/>
              <w:color w:val="000000"/>
            </w:rPr>
            <w:t>Zarnetske</w:t>
          </w:r>
          <w:proofErr w:type="spellEnd"/>
          <w:r w:rsidR="00C536FB" w:rsidRPr="00A606AD">
            <w:rPr>
              <w:rFonts w:ascii="Arial" w:hAnsi="Arial" w:cs="Arial"/>
              <w:color w:val="000000"/>
            </w:rPr>
            <w:t xml:space="preserve"> et al., 2018)</w:t>
          </w:r>
        </w:sdtContent>
      </w:sdt>
      <w:r w:rsidRPr="00A606AD">
        <w:rPr>
          <w:rFonts w:ascii="Arial" w:hAnsi="Arial" w:cs="Arial"/>
        </w:rPr>
        <w:t xml:space="preserve">. These studies, though useful for finite carbon budgeting, </w:t>
      </w:r>
      <w:commentRangeStart w:id="33"/>
      <w:r w:rsidRPr="00A606AD">
        <w:rPr>
          <w:rFonts w:ascii="Arial" w:hAnsi="Arial" w:cs="Arial"/>
        </w:rPr>
        <w:t>unde</w:t>
      </w:r>
      <w:r w:rsidR="00771330">
        <w:rPr>
          <w:rFonts w:ascii="Arial" w:hAnsi="Arial" w:cs="Arial"/>
        </w:rPr>
        <w:t>restimate</w:t>
      </w:r>
      <w:r w:rsidRPr="00A606AD">
        <w:rPr>
          <w:rFonts w:ascii="Arial" w:hAnsi="Arial" w:cs="Arial"/>
        </w:rPr>
        <w:t xml:space="preserve"> </w:t>
      </w:r>
      <w:commentRangeEnd w:id="33"/>
      <w:r w:rsidR="00990152">
        <w:rPr>
          <w:rStyle w:val="CommentReference"/>
        </w:rPr>
        <w:commentReference w:id="33"/>
      </w:r>
      <w:r w:rsidRPr="00A606AD">
        <w:rPr>
          <w:rFonts w:ascii="Arial" w:hAnsi="Arial" w:cs="Arial"/>
        </w:rPr>
        <w:t xml:space="preserve">GIWs' role in global carbon cycling by (1) sampling </w:t>
      </w:r>
      <w:r w:rsidRPr="00A606AD">
        <w:rPr>
          <w:rFonts w:ascii="Arial" w:hAnsi="Arial" w:cs="Arial"/>
        </w:rPr>
        <w:lastRenderedPageBreak/>
        <w:t xml:space="preserve">from overland, intermittent flow paths while excluding subsurface </w:t>
      </w:r>
      <w:r w:rsidR="006D37F0" w:rsidRPr="00A606AD">
        <w:rPr>
          <w:rFonts w:ascii="Arial" w:hAnsi="Arial" w:cs="Arial"/>
        </w:rPr>
        <w:t>transport</w:t>
      </w:r>
      <w:r w:rsidRPr="00A606AD">
        <w:rPr>
          <w:rFonts w:ascii="Arial" w:hAnsi="Arial" w:cs="Arial"/>
        </w:rPr>
        <w:t xml:space="preserve">, and (2) failing to interrogate GIWs' influence on watershed-level carbon export. </w:t>
      </w:r>
      <w:r w:rsidR="00020EE1" w:rsidRPr="00A606AD">
        <w:rPr>
          <w:rFonts w:ascii="Arial" w:hAnsi="Arial" w:cs="Arial"/>
        </w:rPr>
        <w:t>As mentioned, GIWs modulate the</w:t>
      </w:r>
      <w:r w:rsidR="00285DD4" w:rsidRPr="00A606AD">
        <w:rPr>
          <w:rFonts w:ascii="Arial" w:hAnsi="Arial" w:cs="Arial"/>
        </w:rPr>
        <w:t xml:space="preserve"> </w:t>
      </w:r>
      <w:proofErr w:type="spellStart"/>
      <w:r w:rsidR="00285DD4" w:rsidRPr="00A606AD">
        <w:rPr>
          <w:rFonts w:ascii="Arial" w:hAnsi="Arial" w:cs="Arial"/>
        </w:rPr>
        <w:t>SAq</w:t>
      </w:r>
      <w:proofErr w:type="spellEnd"/>
      <w:r w:rsidR="00020EE1" w:rsidRPr="00A606AD">
        <w:rPr>
          <w:rFonts w:ascii="Arial" w:hAnsi="Arial" w:cs="Arial"/>
        </w:rPr>
        <w:t xml:space="preserve">, and therefore are integral to broader energy and water dynamics </w:t>
      </w:r>
      <w:sdt>
        <w:sdtPr>
          <w:rPr>
            <w:rFonts w:ascii="Arial" w:hAnsi="Arial" w:cs="Arial"/>
            <w:color w:val="000000"/>
          </w:rPr>
          <w:tag w:val="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"/>
          <w:id w:val="680937927"/>
          <w:placeholder>
            <w:docPart w:val="44F224F61140451E8B623C153DA4F70B"/>
          </w:placeholder>
        </w:sdtPr>
        <w:sdtContent>
          <w:r w:rsidR="00C536FB" w:rsidRPr="00A606AD">
            <w:rPr>
              <w:rFonts w:ascii="Arial" w:hAnsi="Arial" w:cs="Arial"/>
              <w:color w:val="000000"/>
            </w:rPr>
            <w:t xml:space="preserve">(Evenson et al., 2018; Leibowitz et al., 2018b; </w:t>
          </w:r>
          <w:proofErr w:type="spellStart"/>
          <w:r w:rsidR="00C536FB" w:rsidRPr="00A606AD">
            <w:rPr>
              <w:rFonts w:ascii="Arial" w:hAnsi="Arial" w:cs="Arial"/>
              <w:color w:val="000000"/>
            </w:rPr>
            <w:t>Zarnetske</w:t>
          </w:r>
          <w:proofErr w:type="spellEnd"/>
          <w:r w:rsidR="00C536FB" w:rsidRPr="00A606AD">
            <w:rPr>
              <w:rFonts w:ascii="Arial" w:hAnsi="Arial" w:cs="Arial"/>
              <w:color w:val="000000"/>
            </w:rPr>
            <w:t xml:space="preserve"> et al., 2018)</w:t>
          </w:r>
        </w:sdtContent>
      </w:sdt>
      <w:r w:rsidR="00020EE1" w:rsidRPr="00A606AD">
        <w:rPr>
          <w:rFonts w:ascii="Arial" w:hAnsi="Arial" w:cs="Arial"/>
        </w:rPr>
        <w:t xml:space="preserve">. </w:t>
      </w:r>
      <w:proofErr w:type="spellStart"/>
      <w:r w:rsidR="00020EE1" w:rsidRPr="00A606AD">
        <w:rPr>
          <w:rFonts w:ascii="Arial" w:hAnsi="Arial" w:cs="Arial"/>
        </w:rPr>
        <w:t>Wetlandscape</w:t>
      </w:r>
      <w:proofErr w:type="spellEnd"/>
      <w:r w:rsidR="00020EE1" w:rsidRPr="00A606AD">
        <w:rPr>
          <w:rFonts w:ascii="Arial" w:hAnsi="Arial" w:cs="Arial"/>
        </w:rPr>
        <w:t xml:space="preserve"> e</w:t>
      </w:r>
      <w:r w:rsidRPr="00A606AD">
        <w:rPr>
          <w:rFonts w:ascii="Arial" w:hAnsi="Arial" w:cs="Arial"/>
        </w:rPr>
        <w:t xml:space="preserve">nergy exchange functions as a chain reaction: water and its contents runoff into GIWs, where they diffuse into the </w:t>
      </w:r>
      <w:proofErr w:type="spellStart"/>
      <w:r w:rsidR="00285DD4" w:rsidRPr="00A606AD">
        <w:rPr>
          <w:rFonts w:ascii="Arial" w:hAnsi="Arial" w:cs="Arial"/>
        </w:rPr>
        <w:t>SAq</w:t>
      </w:r>
      <w:proofErr w:type="spellEnd"/>
      <w:r w:rsidRPr="00A606AD">
        <w:rPr>
          <w:rFonts w:ascii="Arial" w:hAnsi="Arial" w:cs="Arial"/>
        </w:rPr>
        <w:t xml:space="preserve">. The </w:t>
      </w:r>
      <w:proofErr w:type="spellStart"/>
      <w:r w:rsidR="00285DD4" w:rsidRPr="00A606AD">
        <w:rPr>
          <w:rFonts w:ascii="Arial" w:hAnsi="Arial" w:cs="Arial"/>
        </w:rPr>
        <w:t>SAq</w:t>
      </w:r>
      <w:proofErr w:type="spellEnd"/>
      <w:r w:rsidR="00285DD4" w:rsidRPr="00A606AD">
        <w:rPr>
          <w:rFonts w:ascii="Arial" w:hAnsi="Arial" w:cs="Arial"/>
        </w:rPr>
        <w:t xml:space="preserve"> </w:t>
      </w:r>
      <w:r w:rsidRPr="00A606AD">
        <w:rPr>
          <w:rFonts w:ascii="Arial" w:hAnsi="Arial" w:cs="Arial"/>
        </w:rPr>
        <w:t>then exports water to riparian wetlands and streams as baseflow</w:t>
      </w:r>
      <w:r w:rsidR="00285DD4" w:rsidRPr="00A606AD">
        <w:rPr>
          <w:rFonts w:ascii="Arial" w:hAnsi="Arial" w:cs="Arial"/>
        </w:rPr>
        <w:t xml:space="preserve"> </w:t>
      </w:r>
      <w:sdt>
        <w:sdtPr>
          <w:rPr>
            <w:rFonts w:ascii="Arial" w:hAnsi="Arial" w:cs="Arial"/>
            <w:color w:val="000000"/>
          </w:rPr>
          <w:tag w:val="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"/>
          <w:id w:val="1183868698"/>
          <w:placeholder>
            <w:docPart w:val="36FC371796584AC18E8753A00C3AF890"/>
          </w:placeholder>
        </w:sdtPr>
        <w:sdtContent>
          <w:r w:rsidR="00C536FB" w:rsidRPr="00A606AD">
            <w:rPr>
              <w:rFonts w:ascii="Arial" w:hAnsi="Arial" w:cs="Arial"/>
              <w:color w:val="000000"/>
            </w:rPr>
            <w:t>(Evenson et al., 2018; McLaughlin et al., 2014)</w:t>
          </w:r>
        </w:sdtContent>
      </w:sdt>
      <w:r w:rsidR="00285DD4" w:rsidRPr="00A606AD">
        <w:rPr>
          <w:rFonts w:ascii="Arial" w:hAnsi="Arial" w:cs="Arial"/>
          <w:color w:val="000000"/>
        </w:rPr>
        <w:t xml:space="preserve">, </w:t>
      </w:r>
      <w:r w:rsidR="00285DD4" w:rsidRPr="00A606AD">
        <w:rPr>
          <w:rFonts w:ascii="Arial" w:hAnsi="Arial" w:cs="Arial"/>
        </w:rPr>
        <w:t>transforming and storing carbon with each transition</w:t>
      </w:r>
      <w:r w:rsidRPr="00A606AD">
        <w:rPr>
          <w:rFonts w:ascii="Arial" w:hAnsi="Arial" w:cs="Arial"/>
        </w:rPr>
        <w:t xml:space="preserve">. These </w:t>
      </w:r>
      <w:r w:rsidR="00020EE1" w:rsidRPr="00A606AD">
        <w:rPr>
          <w:rFonts w:ascii="Arial" w:hAnsi="Arial" w:cs="Arial"/>
        </w:rPr>
        <w:t>exchanges</w:t>
      </w:r>
      <w:r w:rsidRPr="00A606AD">
        <w:rPr>
          <w:rFonts w:ascii="Arial" w:hAnsi="Arial" w:cs="Arial"/>
        </w:rPr>
        <w:t xml:space="preserve"> determine downstream water quality, surface-groundwater </w:t>
      </w:r>
      <w:r w:rsidR="00020EE1" w:rsidRPr="00A606AD">
        <w:rPr>
          <w:rFonts w:ascii="Arial" w:hAnsi="Arial" w:cs="Arial"/>
        </w:rPr>
        <w:t>interactions</w:t>
      </w:r>
      <w:r w:rsidRPr="00A606AD">
        <w:rPr>
          <w:rFonts w:ascii="Arial" w:hAnsi="Arial" w:cs="Arial"/>
        </w:rPr>
        <w:t xml:space="preserve">, watershed inundation, and </w:t>
      </w:r>
      <w:r w:rsidR="00285DD4" w:rsidRPr="00A606AD">
        <w:rPr>
          <w:rFonts w:ascii="Arial" w:hAnsi="Arial" w:cs="Arial"/>
        </w:rPr>
        <w:t xml:space="preserve">importantly, </w:t>
      </w:r>
      <w:r w:rsidRPr="00A606AD">
        <w:rPr>
          <w:rFonts w:ascii="Arial" w:hAnsi="Arial" w:cs="Arial"/>
        </w:rPr>
        <w:t xml:space="preserve">carbon </w:t>
      </w:r>
      <w:r w:rsidR="00020EE1" w:rsidRPr="00A606AD">
        <w:rPr>
          <w:rFonts w:ascii="Arial" w:hAnsi="Arial" w:cs="Arial"/>
        </w:rPr>
        <w:t>dynamics</w:t>
      </w:r>
      <w:r w:rsidRPr="00A606AD">
        <w:rPr>
          <w:rFonts w:ascii="Arial" w:hAnsi="Arial" w:cs="Arial"/>
        </w:rPr>
        <w:t>.</w:t>
      </w:r>
      <w:r w:rsidR="00020EE1" w:rsidRPr="00A606AD">
        <w:rPr>
          <w:rFonts w:ascii="Arial" w:hAnsi="Arial" w:cs="Arial"/>
        </w:rPr>
        <w:t xml:space="preserve"> Current research has yet to directly investigate the cumulative impacts of landscape hydrology on carbon cycling. </w:t>
      </w:r>
      <w:r w:rsidRPr="00A606AD">
        <w:rPr>
          <w:rFonts w:ascii="Arial" w:hAnsi="Arial" w:cs="Arial"/>
        </w:rPr>
        <w:t xml:space="preserve">While the </w:t>
      </w:r>
      <w:proofErr w:type="spellStart"/>
      <w:r w:rsidR="006D37F0" w:rsidRPr="00A606AD">
        <w:rPr>
          <w:rFonts w:ascii="Arial" w:hAnsi="Arial" w:cs="Arial"/>
        </w:rPr>
        <w:t>SAq</w:t>
      </w:r>
      <w:proofErr w:type="spellEnd"/>
      <w:r w:rsidRPr="00A606AD">
        <w:rPr>
          <w:rFonts w:ascii="Arial" w:hAnsi="Arial" w:cs="Arial"/>
        </w:rPr>
        <w:t xml:space="preserve"> </w:t>
      </w:r>
      <w:r w:rsidR="00020EE1" w:rsidRPr="00A606AD">
        <w:rPr>
          <w:rFonts w:ascii="Arial" w:hAnsi="Arial" w:cs="Arial"/>
        </w:rPr>
        <w:t xml:space="preserve">is </w:t>
      </w:r>
      <w:r w:rsidRPr="00A606AD">
        <w:rPr>
          <w:rFonts w:ascii="Arial" w:hAnsi="Arial" w:cs="Arial"/>
        </w:rPr>
        <w:t xml:space="preserve">the transport network, GIWs </w:t>
      </w:r>
      <w:r w:rsidR="006D37F0" w:rsidRPr="00A606AD">
        <w:rPr>
          <w:rFonts w:ascii="Arial" w:hAnsi="Arial" w:cs="Arial"/>
        </w:rPr>
        <w:t>are</w:t>
      </w:r>
      <w:r w:rsidRPr="00A606AD">
        <w:rPr>
          <w:rFonts w:ascii="Arial" w:hAnsi="Arial" w:cs="Arial"/>
        </w:rPr>
        <w:t xml:space="preserve"> "capacitors</w:t>
      </w:r>
      <w:r w:rsidR="006D37F0" w:rsidRPr="00A606AD">
        <w:rPr>
          <w:rFonts w:ascii="Arial" w:hAnsi="Arial" w:cs="Arial"/>
        </w:rPr>
        <w:t xml:space="preserve">” for the </w:t>
      </w:r>
      <w:proofErr w:type="spellStart"/>
      <w:r w:rsidR="006D37F0" w:rsidRPr="00A606AD">
        <w:rPr>
          <w:rFonts w:ascii="Arial" w:hAnsi="Arial" w:cs="Arial"/>
        </w:rPr>
        <w:t>wetlandscape</w:t>
      </w:r>
      <w:proofErr w:type="spellEnd"/>
      <w:r w:rsidRPr="00A606AD">
        <w:rPr>
          <w:rFonts w:ascii="Arial" w:hAnsi="Arial" w:cs="Arial"/>
        </w:rPr>
        <w:t xml:space="preserve"> </w:t>
      </w:r>
      <w:sdt>
        <w:sdtPr>
          <w:rPr>
            <w:rFonts w:ascii="Arial" w:hAnsi="Arial" w:cs="Arial"/>
            <w:color w:val="000000"/>
          </w:rPr>
          <w:tag w:val="MENDELEY_CITATION_v3_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"/>
          <w:id w:val="-741012948"/>
          <w:placeholder>
            <w:docPart w:val="36FC371796584AC18E8753A00C3AF890"/>
          </w:placeholder>
        </w:sdtPr>
        <w:sdtContent>
          <w:r w:rsidR="00C536FB" w:rsidRPr="00A606AD">
            <w:rPr>
              <w:rFonts w:ascii="Arial" w:hAnsi="Arial" w:cs="Arial"/>
              <w:color w:val="000000"/>
            </w:rPr>
            <w:t>(McLaughlin et al., 2014)</w:t>
          </w:r>
        </w:sdtContent>
      </w:sdt>
      <w:r w:rsidRPr="00A606AD">
        <w:rPr>
          <w:rFonts w:ascii="Arial" w:hAnsi="Arial" w:cs="Arial"/>
        </w:rPr>
        <w:t xml:space="preserve">. Even as soils dry, GIWs can sustain the </w:t>
      </w:r>
      <w:proofErr w:type="spellStart"/>
      <w:r w:rsidR="006D37F0" w:rsidRPr="00A606AD">
        <w:rPr>
          <w:rFonts w:ascii="Arial" w:hAnsi="Arial" w:cs="Arial"/>
        </w:rPr>
        <w:t>SAq</w:t>
      </w:r>
      <w:proofErr w:type="spellEnd"/>
      <w:r w:rsidRPr="00A606AD">
        <w:rPr>
          <w:rFonts w:ascii="Arial" w:hAnsi="Arial" w:cs="Arial"/>
        </w:rPr>
        <w:t xml:space="preserve"> and its streams into the early seasons of drought. The longer the watershed remains inundated, the greater potential for carbon storage</w:t>
      </w:r>
      <w:r w:rsidR="000C55E1" w:rsidRPr="00A606AD">
        <w:rPr>
          <w:rFonts w:ascii="Arial" w:hAnsi="Arial" w:cs="Arial"/>
        </w:rPr>
        <w:t>.</w:t>
      </w:r>
    </w:p>
    <w:p w14:paraId="139BCF51" w14:textId="7D18129B" w:rsidR="00126709" w:rsidRPr="00A606AD" w:rsidRDefault="00126709" w:rsidP="000C55E1">
      <w:pPr>
        <w:spacing w:line="360" w:lineRule="auto"/>
        <w:ind w:firstLine="360"/>
        <w:rPr>
          <w:rFonts w:ascii="Arial" w:hAnsi="Arial" w:cs="Arial"/>
        </w:rPr>
      </w:pPr>
      <w:r w:rsidRPr="00A606AD">
        <w:rPr>
          <w:rFonts w:ascii="Arial" w:hAnsi="Arial" w:cs="Arial"/>
        </w:rPr>
        <w:t xml:space="preserve">For the third chapter of my dissertation, I will estimate both direct and indirect carbon contributions from GIWs to streams by longitudinally sampling for DIC, DOC, and POC from three BEF streams within basins of various wetland densities. Thus far in my PhD, I will have explored stream carbon temporal dynamics and RC fluxes in fluctuating hydrologic settings. By coupling my longitudinal sampling results with </w:t>
      </w:r>
      <w:r w:rsidR="00285DD4" w:rsidRPr="00A606AD">
        <w:rPr>
          <w:rFonts w:ascii="Arial" w:hAnsi="Arial" w:cs="Arial"/>
        </w:rPr>
        <w:t>my</w:t>
      </w:r>
      <w:r w:rsidRPr="00A606AD">
        <w:rPr>
          <w:rFonts w:ascii="Arial" w:hAnsi="Arial" w:cs="Arial"/>
        </w:rPr>
        <w:t xml:space="preserve"> findings from Chapters 1 and 2, I can isolate the influence of isolated wetlands. Assuming RC</w:t>
      </w:r>
      <w:r w:rsidR="00037044" w:rsidRPr="00A606AD">
        <w:rPr>
          <w:rFonts w:ascii="Arial" w:hAnsi="Arial" w:cs="Arial"/>
        </w:rPr>
        <w:t xml:space="preserve">-discharge </w:t>
      </w:r>
      <w:r w:rsidRPr="00A606AD">
        <w:rPr>
          <w:rFonts w:ascii="Arial" w:hAnsi="Arial" w:cs="Arial"/>
        </w:rPr>
        <w:t xml:space="preserve">and </w:t>
      </w:r>
      <w:r w:rsidR="00037044" w:rsidRPr="00A606AD">
        <w:rPr>
          <w:rFonts w:ascii="Arial" w:hAnsi="Arial" w:cs="Arial"/>
        </w:rPr>
        <w:t xml:space="preserve">respiration-discharge relationships </w:t>
      </w:r>
      <w:r w:rsidR="00285DD4" w:rsidRPr="00A606AD">
        <w:rPr>
          <w:rFonts w:ascii="Arial" w:hAnsi="Arial" w:cs="Arial"/>
        </w:rPr>
        <w:t>are homogeneous</w:t>
      </w:r>
      <w:r w:rsidRPr="00A606AD">
        <w:rPr>
          <w:rFonts w:ascii="Arial" w:hAnsi="Arial" w:cs="Arial"/>
        </w:rPr>
        <w:t xml:space="preserve"> throughout the </w:t>
      </w:r>
      <w:r w:rsidR="00037044" w:rsidRPr="00A606AD">
        <w:rPr>
          <w:rFonts w:ascii="Arial" w:hAnsi="Arial" w:cs="Arial"/>
        </w:rPr>
        <w:t xml:space="preserve">stream </w:t>
      </w:r>
      <w:r w:rsidRPr="00A606AD">
        <w:rPr>
          <w:rFonts w:ascii="Arial" w:hAnsi="Arial" w:cs="Arial"/>
        </w:rPr>
        <w:t xml:space="preserve">reach, I can investigate how GIWs influence stream carbon as water accumulates downstream. Research has yet to </w:t>
      </w:r>
      <w:r w:rsidR="00771330">
        <w:rPr>
          <w:rFonts w:ascii="Arial" w:hAnsi="Arial" w:cs="Arial"/>
        </w:rPr>
        <w:t xml:space="preserve">quantify </w:t>
      </w:r>
      <w:r w:rsidRPr="00A606AD">
        <w:rPr>
          <w:rFonts w:ascii="Arial" w:hAnsi="Arial" w:cs="Arial"/>
        </w:rPr>
        <w:t>GIW carbon contributions, and no</w:t>
      </w:r>
      <w:r w:rsidR="006537E6">
        <w:rPr>
          <w:rFonts w:ascii="Arial" w:hAnsi="Arial" w:cs="Arial"/>
        </w:rPr>
        <w:t xml:space="preserve"> studies</w:t>
      </w:r>
      <w:r w:rsidRPr="00A606AD">
        <w:rPr>
          <w:rFonts w:ascii="Arial" w:hAnsi="Arial" w:cs="Arial"/>
        </w:rPr>
        <w:t xml:space="preserve"> have included observed RC fluxes in addition to stream metabolism models. I hypothesize:</w:t>
      </w:r>
    </w:p>
    <w:p w14:paraId="5B6D15E4" w14:textId="40364594" w:rsidR="00126709" w:rsidRPr="00A606AD" w:rsidRDefault="006537E6" w:rsidP="000C55E1">
      <w:pPr>
        <w:pStyle w:val="ListParagraph"/>
        <w:numPr>
          <w:ilvl w:val="0"/>
          <w:numId w:val="5"/>
        </w:numPr>
        <w:spacing w:line="360" w:lineRule="auto"/>
        <w:rPr>
          <w:rFonts w:ascii="Arial" w:hAnsi="Arial" w:cs="Arial"/>
        </w:rPr>
      </w:pPr>
      <w:r>
        <w:rPr>
          <w:rFonts w:ascii="Arial" w:hAnsi="Arial" w:cs="Arial"/>
        </w:rPr>
        <w:t>E</w:t>
      </w:r>
      <w:r w:rsidR="00126709" w:rsidRPr="00A606AD">
        <w:rPr>
          <w:rFonts w:ascii="Arial" w:hAnsi="Arial" w:cs="Arial"/>
        </w:rPr>
        <w:t xml:space="preserve">ach stream will gain </w:t>
      </w:r>
      <w:r w:rsidR="00037044" w:rsidRPr="00A606AD">
        <w:rPr>
          <w:rFonts w:ascii="Arial" w:hAnsi="Arial" w:cs="Arial"/>
        </w:rPr>
        <w:t xml:space="preserve">in </w:t>
      </w:r>
      <w:r w:rsidR="00126709" w:rsidRPr="00A606AD">
        <w:rPr>
          <w:rFonts w:ascii="Arial" w:hAnsi="Arial" w:cs="Arial"/>
        </w:rPr>
        <w:t>carbon, increasing in DIC, DOC, and POC</w:t>
      </w:r>
      <w:ins w:id="34" w:author="Subalusky,Amanda L" w:date="2024-09-18T18:01:00Z" w16du:dateUtc="2024-09-18T22:01:00Z">
        <w:r>
          <w:rPr>
            <w:rFonts w:ascii="Arial" w:hAnsi="Arial" w:cs="Arial"/>
          </w:rPr>
          <w:t>,</w:t>
        </w:r>
      </w:ins>
      <w:r w:rsidR="00126709" w:rsidRPr="00A606AD">
        <w:rPr>
          <w:rFonts w:ascii="Arial" w:hAnsi="Arial" w:cs="Arial"/>
        </w:rPr>
        <w:t xml:space="preserve"> as water flows downstream. </w:t>
      </w:r>
    </w:p>
    <w:p w14:paraId="02ED9FE7" w14:textId="77777777" w:rsidR="00126709" w:rsidRPr="00A606AD" w:rsidRDefault="00126709" w:rsidP="000C55E1">
      <w:pPr>
        <w:pStyle w:val="ListParagraph"/>
        <w:numPr>
          <w:ilvl w:val="0"/>
          <w:numId w:val="5"/>
        </w:numPr>
        <w:spacing w:line="360" w:lineRule="auto"/>
        <w:rPr>
          <w:rFonts w:ascii="Arial" w:hAnsi="Arial" w:cs="Arial"/>
        </w:rPr>
      </w:pPr>
      <w:r w:rsidRPr="00A606AD">
        <w:rPr>
          <w:rFonts w:ascii="Arial" w:hAnsi="Arial" w:cs="Arial"/>
        </w:rPr>
        <w:t xml:space="preserve">Although I expect depressional wetlands to directly contribute to the stream carbon, I hypothesize the RC will remain the dominant carbon source. </w:t>
      </w:r>
    </w:p>
    <w:p w14:paraId="711C0CC0" w14:textId="77777777" w:rsidR="00126709" w:rsidRPr="00A606AD" w:rsidRDefault="00126709" w:rsidP="000C55E1">
      <w:pPr>
        <w:pStyle w:val="ListParagraph"/>
        <w:numPr>
          <w:ilvl w:val="0"/>
          <w:numId w:val="5"/>
        </w:numPr>
        <w:spacing w:line="360" w:lineRule="auto"/>
        <w:rPr>
          <w:rFonts w:ascii="Arial" w:hAnsi="Arial" w:cs="Arial"/>
        </w:rPr>
      </w:pPr>
      <w:r w:rsidRPr="00A606AD">
        <w:rPr>
          <w:rFonts w:ascii="Arial" w:hAnsi="Arial" w:cs="Arial"/>
        </w:rPr>
        <w:lastRenderedPageBreak/>
        <w:t xml:space="preserve">However, during flooded conditions, I anticipate GIW contribution will be </w:t>
      </w:r>
      <w:commentRangeStart w:id="35"/>
      <w:r w:rsidRPr="00A606AD">
        <w:rPr>
          <w:rFonts w:ascii="Arial" w:hAnsi="Arial" w:cs="Arial"/>
        </w:rPr>
        <w:t xml:space="preserve">greatest </w:t>
      </w:r>
      <w:commentRangeEnd w:id="35"/>
      <w:r w:rsidR="003E220C">
        <w:rPr>
          <w:rStyle w:val="CommentReference"/>
        </w:rPr>
        <w:commentReference w:id="35"/>
      </w:r>
      <w:r w:rsidRPr="00A606AD">
        <w:rPr>
          <w:rFonts w:ascii="Arial" w:hAnsi="Arial" w:cs="Arial"/>
        </w:rPr>
        <w:t>due to a shallower surficial aquifer and overland flow.</w:t>
      </w:r>
    </w:p>
    <w:p w14:paraId="5C22058E" w14:textId="77777777" w:rsidR="00126709" w:rsidRPr="00A606AD" w:rsidRDefault="00126709" w:rsidP="000C55E1">
      <w:pPr>
        <w:pStyle w:val="ListParagraph"/>
        <w:numPr>
          <w:ilvl w:val="0"/>
          <w:numId w:val="5"/>
        </w:numPr>
        <w:spacing w:line="360" w:lineRule="auto"/>
        <w:rPr>
          <w:rFonts w:ascii="Arial" w:hAnsi="Arial" w:cs="Arial"/>
        </w:rPr>
      </w:pPr>
      <w:r w:rsidRPr="00A606AD">
        <w:rPr>
          <w:rFonts w:ascii="Arial" w:hAnsi="Arial" w:cs="Arial"/>
        </w:rPr>
        <w:t>Lastly, I expect streams in watersheds with greater wetland areas to have higher total carbon (TC) concentrations across wetland, RC, and stream boundaries.</w:t>
      </w:r>
    </w:p>
    <w:p w14:paraId="203C0768" w14:textId="77777777" w:rsidR="00126709" w:rsidRPr="00A606AD" w:rsidRDefault="00126709" w:rsidP="00BD6EA2">
      <w:pPr>
        <w:spacing w:line="360" w:lineRule="auto"/>
        <w:rPr>
          <w:rFonts w:ascii="Arial" w:hAnsi="Arial" w:cs="Arial"/>
        </w:rPr>
      </w:pPr>
      <w:bookmarkStart w:id="36" w:name="_Hlk179265460"/>
      <w:bookmarkEnd w:id="32"/>
      <w:r w:rsidRPr="00A606AD">
        <w:rPr>
          <w:rFonts w:ascii="Arial" w:hAnsi="Arial" w:cs="Arial"/>
        </w:rPr>
        <w:t xml:space="preserve">By synthesizing my results from Chapters 1 and 2 with my results from Chapter 3 I aim to holistically map stream carbon sources and fluxes, allowing me to draw detailed inferences on </w:t>
      </w:r>
      <w:proofErr w:type="gramStart"/>
      <w:r w:rsidRPr="00A606AD">
        <w:rPr>
          <w:rFonts w:ascii="Arial" w:hAnsi="Arial" w:cs="Arial"/>
        </w:rPr>
        <w:t>low-relief</w:t>
      </w:r>
      <w:proofErr w:type="gramEnd"/>
      <w:r w:rsidRPr="00A606AD">
        <w:rPr>
          <w:rFonts w:ascii="Arial" w:hAnsi="Arial" w:cs="Arial"/>
        </w:rPr>
        <w:t>, “</w:t>
      </w:r>
      <w:proofErr w:type="spellStart"/>
      <w:r w:rsidRPr="00A606AD">
        <w:rPr>
          <w:rFonts w:ascii="Arial" w:hAnsi="Arial" w:cs="Arial"/>
        </w:rPr>
        <w:t>wetlandscape</w:t>
      </w:r>
      <w:proofErr w:type="spellEnd"/>
      <w:r w:rsidRPr="00A606AD">
        <w:rPr>
          <w:rFonts w:ascii="Arial" w:hAnsi="Arial" w:cs="Arial"/>
        </w:rPr>
        <w:t>” carbon budgets. By testing these hypotheses and developing a carbon budget, I aspire for this chapter to offer both an improved understanding of low-relief carbon cycling and practical applications. Specifically, my objective for Chapter 3 is to inform management decisions on how to optimize landscape hydrology for carbon storage.</w:t>
      </w:r>
    </w:p>
    <w:bookmarkEnd w:id="36"/>
    <w:p w14:paraId="4706E179" w14:textId="07BB1C4D" w:rsidR="00537B9E" w:rsidRPr="00A606AD" w:rsidRDefault="00537B9E" w:rsidP="00537B9E">
      <w:pPr>
        <w:spacing w:line="360" w:lineRule="auto"/>
        <w:jc w:val="center"/>
        <w:rPr>
          <w:rFonts w:ascii="Arial" w:hAnsi="Arial" w:cs="Arial"/>
        </w:rPr>
      </w:pPr>
      <w:r w:rsidRPr="00A606AD">
        <w:rPr>
          <w:rFonts w:ascii="Arial" w:hAnsi="Arial" w:cs="Arial"/>
          <w:noProof/>
        </w:rPr>
        <w:drawing>
          <wp:inline distT="0" distB="0" distL="0" distR="0" wp14:anchorId="30397DD5" wp14:editId="72BA0F1B">
            <wp:extent cx="5572936" cy="2630069"/>
            <wp:effectExtent l="0" t="0" r="0" b="0"/>
            <wp:docPr id="1239838560" name="Picture 1" descr="A graph of carbon diox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838560" name="Picture 1" descr="A graph of carbon dioxide&#10;&#10;Description automatically generated"/>
                    <pic:cNvPicPr/>
                  </pic:nvPicPr>
                  <pic:blipFill rotWithShape="1">
                    <a:blip r:embed="rId21"/>
                    <a:srcRect l="2912" t="9591" r="3289" b="6297"/>
                    <a:stretch/>
                  </pic:blipFill>
                  <pic:spPr bwMode="auto">
                    <a:xfrm>
                      <a:off x="0" y="0"/>
                      <a:ext cx="5574994" cy="2631040"/>
                    </a:xfrm>
                    <a:prstGeom prst="rect">
                      <a:avLst/>
                    </a:prstGeom>
                    <a:ln>
                      <a:noFill/>
                    </a:ln>
                    <a:extLst>
                      <a:ext uri="{53640926-AAD7-44D8-BBD7-CCE9431645EC}">
                        <a14:shadowObscured xmlns:a14="http://schemas.microsoft.com/office/drawing/2010/main"/>
                      </a:ext>
                    </a:extLst>
                  </pic:spPr>
                </pic:pic>
              </a:graphicData>
            </a:graphic>
          </wp:inline>
        </w:drawing>
      </w:r>
    </w:p>
    <w:p w14:paraId="19DC0BAA" w14:textId="0D248903" w:rsidR="00537B9E" w:rsidRPr="00A606AD" w:rsidRDefault="00537B9E" w:rsidP="00537B9E">
      <w:pPr>
        <w:spacing w:line="240" w:lineRule="auto"/>
        <w:ind w:left="720" w:hanging="720"/>
        <w:rPr>
          <w:rFonts w:ascii="Arial" w:hAnsi="Arial" w:cs="Arial"/>
          <w:sz w:val="22"/>
          <w:szCs w:val="22"/>
        </w:rPr>
      </w:pPr>
      <w:commentRangeStart w:id="37"/>
      <w:r w:rsidRPr="00A606AD">
        <w:rPr>
          <w:rFonts w:ascii="Arial" w:hAnsi="Arial" w:cs="Arial"/>
          <w:sz w:val="22"/>
          <w:szCs w:val="22"/>
        </w:rPr>
        <w:t xml:space="preserve">Figure 9: </w:t>
      </w:r>
      <w:commentRangeEnd w:id="37"/>
      <w:r w:rsidR="00690ECF">
        <w:rPr>
          <w:rStyle w:val="CommentReference"/>
        </w:rPr>
        <w:commentReference w:id="37"/>
      </w:r>
      <w:r w:rsidRPr="00A606AD">
        <w:rPr>
          <w:rFonts w:ascii="Arial" w:hAnsi="Arial" w:cs="Arial"/>
          <w:sz w:val="22"/>
          <w:szCs w:val="22"/>
        </w:rPr>
        <w:t>A conceptual figure depicting Hypothesis 1. Due to the inundation of BEF, I expect basins will be transport limited and all streams will gain in carbon as water accumulates downstream.</w:t>
      </w:r>
    </w:p>
    <w:p w14:paraId="28C9F240" w14:textId="22F4A63E" w:rsidR="00FA1252" w:rsidRPr="00A606AD" w:rsidRDefault="00537B9E" w:rsidP="00BB6EA2">
      <w:pPr>
        <w:spacing w:line="240" w:lineRule="auto"/>
        <w:rPr>
          <w:rFonts w:ascii="Arial" w:hAnsi="Arial" w:cs="Arial"/>
        </w:rPr>
      </w:pPr>
      <w:r w:rsidRPr="00A606AD">
        <w:rPr>
          <w:rFonts w:ascii="Arial" w:hAnsi="Arial" w:cs="Arial"/>
          <w:noProof/>
        </w:rPr>
        <w:lastRenderedPageBreak/>
        <w:drawing>
          <wp:inline distT="0" distB="0" distL="0" distR="0" wp14:anchorId="1E9A5525" wp14:editId="5443100E">
            <wp:extent cx="5942766" cy="3069154"/>
            <wp:effectExtent l="0" t="0" r="1270" b="0"/>
            <wp:docPr id="246128300" name="Picture 1" descr="A graph of different colored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128300" name="Picture 1" descr="A graph of different colored squares&#10;&#10;Description automatically generated with medium confidence"/>
                    <pic:cNvPicPr/>
                  </pic:nvPicPr>
                  <pic:blipFill rotWithShape="1">
                    <a:blip r:embed="rId22"/>
                    <a:srcRect t="4682" b="3049"/>
                    <a:stretch/>
                  </pic:blipFill>
                  <pic:spPr bwMode="auto">
                    <a:xfrm>
                      <a:off x="0" y="0"/>
                      <a:ext cx="5943600" cy="3069585"/>
                    </a:xfrm>
                    <a:prstGeom prst="rect">
                      <a:avLst/>
                    </a:prstGeom>
                    <a:ln>
                      <a:noFill/>
                    </a:ln>
                    <a:extLst>
                      <a:ext uri="{53640926-AAD7-44D8-BBD7-CCE9431645EC}">
                        <a14:shadowObscured xmlns:a14="http://schemas.microsoft.com/office/drawing/2010/main"/>
                      </a:ext>
                    </a:extLst>
                  </pic:spPr>
                </pic:pic>
              </a:graphicData>
            </a:graphic>
          </wp:inline>
        </w:drawing>
      </w:r>
    </w:p>
    <w:p w14:paraId="7AB915AF" w14:textId="1E2CF3C3" w:rsidR="00BB6EA2" w:rsidRPr="00A606AD" w:rsidRDefault="00537B9E" w:rsidP="00BB6EA2">
      <w:pPr>
        <w:spacing w:line="240" w:lineRule="auto"/>
        <w:ind w:left="720" w:hanging="720"/>
        <w:rPr>
          <w:rFonts w:ascii="Arial" w:hAnsi="Arial" w:cs="Arial"/>
          <w:sz w:val="22"/>
          <w:szCs w:val="22"/>
        </w:rPr>
      </w:pPr>
      <w:r w:rsidRPr="00A606AD">
        <w:rPr>
          <w:rFonts w:ascii="Arial" w:hAnsi="Arial" w:cs="Arial"/>
          <w:sz w:val="22"/>
          <w:szCs w:val="22"/>
        </w:rPr>
        <w:t xml:space="preserve">Figure 10:  </w:t>
      </w:r>
      <w:commentRangeStart w:id="38"/>
      <w:r w:rsidRPr="00A606AD">
        <w:rPr>
          <w:rFonts w:ascii="Arial" w:hAnsi="Arial" w:cs="Arial"/>
          <w:sz w:val="22"/>
          <w:szCs w:val="22"/>
        </w:rPr>
        <w:t>A series of hypothesized boxplots displaying the influence</w:t>
      </w:r>
      <w:ins w:id="39" w:author="Subalusky,Amanda L" w:date="2024-09-18T18:06:00Z" w16du:dateUtc="2024-09-18T22:06:00Z">
        <w:r w:rsidR="00FD263D">
          <w:rPr>
            <w:rFonts w:ascii="Arial" w:hAnsi="Arial" w:cs="Arial"/>
            <w:sz w:val="22"/>
            <w:szCs w:val="22"/>
          </w:rPr>
          <w:t xml:space="preserve"> of</w:t>
        </w:r>
      </w:ins>
      <w:r w:rsidRPr="00A606AD">
        <w:rPr>
          <w:rFonts w:ascii="Arial" w:hAnsi="Arial" w:cs="Arial"/>
          <w:sz w:val="22"/>
          <w:szCs w:val="22"/>
        </w:rPr>
        <w:t xml:space="preserve"> landscape hydrology on stream carbon fluxes. </w:t>
      </w:r>
      <w:commentRangeEnd w:id="38"/>
      <w:r w:rsidR="00406C3B">
        <w:rPr>
          <w:rStyle w:val="CommentReference"/>
        </w:rPr>
        <w:commentReference w:id="38"/>
      </w:r>
      <w:r w:rsidR="00BB6EA2" w:rsidRPr="00A606AD">
        <w:rPr>
          <w:rFonts w:ascii="Arial" w:hAnsi="Arial" w:cs="Arial"/>
          <w:sz w:val="22"/>
          <w:szCs w:val="22"/>
        </w:rPr>
        <w:t>I hypothesize the greater the wetland area, the greater the watershed inundation and the more carbon storage potential. As a result, streams within basins of greater wetland will have more carbon, and subsequently a river corridor and GIWs with more carbon.</w:t>
      </w:r>
    </w:p>
    <w:p w14:paraId="5A331AB3" w14:textId="77A7C838" w:rsidR="00BD6EA2" w:rsidRPr="00A606AD" w:rsidRDefault="00FA1252" w:rsidP="00BB6EA2">
      <w:pPr>
        <w:spacing w:line="240" w:lineRule="auto"/>
        <w:rPr>
          <w:rFonts w:ascii="Arial" w:hAnsi="Arial" w:cs="Arial"/>
        </w:rPr>
      </w:pPr>
      <w:r w:rsidRPr="00A606AD">
        <w:rPr>
          <w:rFonts w:ascii="Arial" w:hAnsi="Arial" w:cs="Arial"/>
          <w:noProof/>
        </w:rPr>
        <w:drawing>
          <wp:inline distT="0" distB="0" distL="0" distR="0" wp14:anchorId="604966DF" wp14:editId="5D2E94F9">
            <wp:extent cx="5943600" cy="2064385"/>
            <wp:effectExtent l="0" t="0" r="0" b="0"/>
            <wp:docPr id="2116512688" name="Picture 1" descr="A diagram of a diagram of a person's bod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512688" name="Picture 1" descr="A diagram of a diagram of a person's body&#10;&#10;Description automatically generated with medium confidence"/>
                    <pic:cNvPicPr/>
                  </pic:nvPicPr>
                  <pic:blipFill>
                    <a:blip r:embed="rId23"/>
                    <a:stretch>
                      <a:fillRect/>
                    </a:stretch>
                  </pic:blipFill>
                  <pic:spPr>
                    <a:xfrm>
                      <a:off x="0" y="0"/>
                      <a:ext cx="5943600" cy="2064385"/>
                    </a:xfrm>
                    <a:prstGeom prst="rect">
                      <a:avLst/>
                    </a:prstGeom>
                  </pic:spPr>
                </pic:pic>
              </a:graphicData>
            </a:graphic>
          </wp:inline>
        </w:drawing>
      </w:r>
    </w:p>
    <w:p w14:paraId="09CA3108" w14:textId="6123B1EC" w:rsidR="00BD6EA2" w:rsidRPr="00A606AD" w:rsidRDefault="00BD6EA2" w:rsidP="00FA1252">
      <w:pPr>
        <w:spacing w:line="240" w:lineRule="auto"/>
        <w:ind w:left="720" w:hanging="720"/>
        <w:rPr>
          <w:rFonts w:ascii="Arial" w:hAnsi="Arial" w:cs="Arial"/>
          <w:sz w:val="22"/>
          <w:szCs w:val="22"/>
        </w:rPr>
      </w:pPr>
      <w:commentRangeStart w:id="40"/>
      <w:r w:rsidRPr="00A606AD">
        <w:rPr>
          <w:rFonts w:ascii="Arial" w:hAnsi="Arial" w:cs="Arial"/>
          <w:sz w:val="22"/>
          <w:szCs w:val="22"/>
        </w:rPr>
        <w:t xml:space="preserve">Figure </w:t>
      </w:r>
      <w:r w:rsidR="00BB6EA2" w:rsidRPr="00A606AD">
        <w:rPr>
          <w:rFonts w:ascii="Arial" w:hAnsi="Arial" w:cs="Arial"/>
          <w:sz w:val="22"/>
          <w:szCs w:val="22"/>
        </w:rPr>
        <w:t>11</w:t>
      </w:r>
      <w:commentRangeEnd w:id="40"/>
      <w:r w:rsidR="00C83B2E">
        <w:rPr>
          <w:rStyle w:val="CommentReference"/>
        </w:rPr>
        <w:commentReference w:id="40"/>
      </w:r>
      <w:r w:rsidRPr="00A606AD">
        <w:rPr>
          <w:rFonts w:ascii="Arial" w:hAnsi="Arial" w:cs="Arial"/>
          <w:sz w:val="22"/>
          <w:szCs w:val="22"/>
        </w:rPr>
        <w:t xml:space="preserve">: My hypothesized carbon budget for Bradford Experimental Forest (BEF). </w:t>
      </w:r>
      <w:commentRangeStart w:id="41"/>
      <w:r w:rsidRPr="00A606AD">
        <w:rPr>
          <w:rFonts w:ascii="Arial" w:hAnsi="Arial" w:cs="Arial"/>
          <w:sz w:val="22"/>
          <w:szCs w:val="22"/>
        </w:rPr>
        <w:t xml:space="preserve">I predict the river corridor while </w:t>
      </w:r>
      <w:r w:rsidR="00FA1252" w:rsidRPr="00A606AD">
        <w:rPr>
          <w:rFonts w:ascii="Arial" w:hAnsi="Arial" w:cs="Arial"/>
          <w:sz w:val="22"/>
          <w:szCs w:val="22"/>
        </w:rPr>
        <w:t>contributing</w:t>
      </w:r>
      <w:r w:rsidRPr="00A606AD">
        <w:rPr>
          <w:rFonts w:ascii="Arial" w:hAnsi="Arial" w:cs="Arial"/>
          <w:sz w:val="22"/>
          <w:szCs w:val="22"/>
        </w:rPr>
        <w:t xml:space="preserve"> </w:t>
      </w:r>
      <w:proofErr w:type="gramStart"/>
      <w:r w:rsidR="00FA1252" w:rsidRPr="00A606AD">
        <w:rPr>
          <w:rFonts w:ascii="Arial" w:hAnsi="Arial" w:cs="Arial"/>
          <w:sz w:val="22"/>
          <w:szCs w:val="22"/>
        </w:rPr>
        <w:t>the majority</w:t>
      </w:r>
      <w:r w:rsidRPr="00A606AD">
        <w:rPr>
          <w:rFonts w:ascii="Arial" w:hAnsi="Arial" w:cs="Arial"/>
          <w:sz w:val="22"/>
          <w:szCs w:val="22"/>
        </w:rPr>
        <w:t xml:space="preserve"> of</w:t>
      </w:r>
      <w:proofErr w:type="gramEnd"/>
      <w:r w:rsidRPr="00A606AD">
        <w:rPr>
          <w:rFonts w:ascii="Arial" w:hAnsi="Arial" w:cs="Arial"/>
          <w:sz w:val="22"/>
          <w:szCs w:val="22"/>
        </w:rPr>
        <w:t xml:space="preserve"> stream carbon, reflecting </w:t>
      </w:r>
      <w:r w:rsidR="00FA1252" w:rsidRPr="00A606AD">
        <w:rPr>
          <w:rFonts w:ascii="Arial" w:hAnsi="Arial" w:cs="Arial"/>
          <w:sz w:val="22"/>
          <w:szCs w:val="22"/>
        </w:rPr>
        <w:t xml:space="preserve">Kirk and Cohen (2020) observations. </w:t>
      </w:r>
      <w:commentRangeEnd w:id="41"/>
      <w:r w:rsidR="00B67394">
        <w:rPr>
          <w:rStyle w:val="CommentReference"/>
        </w:rPr>
        <w:commentReference w:id="41"/>
      </w:r>
      <w:r w:rsidR="00FA1252" w:rsidRPr="00A606AD">
        <w:rPr>
          <w:rFonts w:ascii="Arial" w:hAnsi="Arial" w:cs="Arial"/>
          <w:sz w:val="22"/>
          <w:szCs w:val="22"/>
        </w:rPr>
        <w:t xml:space="preserve">Assuming groundwater inputs are negligible in confined aquifer units, the remainder is assumed to be sourced from wetland depressions. </w:t>
      </w:r>
    </w:p>
    <w:p w14:paraId="39F4ED0F" w14:textId="77777777" w:rsidR="00126709" w:rsidRPr="00A606AD" w:rsidRDefault="00126709" w:rsidP="000C55E1">
      <w:pPr>
        <w:spacing w:line="360" w:lineRule="auto"/>
        <w:rPr>
          <w:rFonts w:ascii="Arial" w:hAnsi="Arial" w:cs="Arial"/>
          <w:u w:val="single"/>
        </w:rPr>
      </w:pPr>
      <w:r w:rsidRPr="00A606AD">
        <w:rPr>
          <w:rFonts w:ascii="Arial" w:hAnsi="Arial" w:cs="Arial"/>
          <w:u w:val="single"/>
        </w:rPr>
        <w:t>Methods:</w:t>
      </w:r>
    </w:p>
    <w:p w14:paraId="04372ED8" w14:textId="77777777" w:rsidR="00126709" w:rsidRPr="00A606AD" w:rsidRDefault="00126709" w:rsidP="000C55E1">
      <w:pPr>
        <w:spacing w:line="360" w:lineRule="auto"/>
        <w:rPr>
          <w:rFonts w:ascii="Arial" w:hAnsi="Arial" w:cs="Arial"/>
          <w:i/>
          <w:iCs/>
        </w:rPr>
      </w:pPr>
      <w:r w:rsidRPr="00A606AD">
        <w:rPr>
          <w:rFonts w:ascii="Arial" w:hAnsi="Arial" w:cs="Arial"/>
          <w:i/>
          <w:iCs/>
        </w:rPr>
        <w:t>Sites:</w:t>
      </w:r>
    </w:p>
    <w:p w14:paraId="540CD881" w14:textId="66B8474B" w:rsidR="00126709" w:rsidRPr="00A606AD" w:rsidRDefault="00126709" w:rsidP="000C55E1">
      <w:pPr>
        <w:spacing w:line="360" w:lineRule="auto"/>
        <w:ind w:firstLine="360"/>
        <w:rPr>
          <w:rFonts w:ascii="Arial" w:hAnsi="Arial" w:cs="Arial"/>
        </w:rPr>
      </w:pPr>
      <w:del w:id="42" w:author="Subalusky,Amanda L" w:date="2024-09-18T18:13:00Z" w16du:dateUtc="2024-09-18T22:13:00Z">
        <w:r w:rsidRPr="00A606AD" w:rsidDel="00834A91">
          <w:rPr>
            <w:rFonts w:ascii="Arial" w:hAnsi="Arial" w:cs="Arial"/>
          </w:rPr>
          <w:delText xml:space="preserve">As mentioned, </w:delText>
        </w:r>
      </w:del>
      <w:r w:rsidRPr="00A606AD">
        <w:rPr>
          <w:rFonts w:ascii="Arial" w:hAnsi="Arial" w:cs="Arial"/>
        </w:rPr>
        <w:t>BEF's low-relief terrain fosters a dense cluster of GIWs that support an extensive surficial aquifer (</w:t>
      </w:r>
      <w:proofErr w:type="spellStart"/>
      <w:r w:rsidRPr="00A606AD">
        <w:rPr>
          <w:rFonts w:ascii="Arial" w:hAnsi="Arial" w:cs="Arial"/>
        </w:rPr>
        <w:t>SAq</w:t>
      </w:r>
      <w:proofErr w:type="spellEnd"/>
      <w:r w:rsidRPr="00A606AD">
        <w:rPr>
          <w:rFonts w:ascii="Arial" w:hAnsi="Arial" w:cs="Arial"/>
        </w:rPr>
        <w:t xml:space="preserve">), serving as a transport network between GIWs and </w:t>
      </w:r>
      <w:r w:rsidRPr="00A606AD">
        <w:rPr>
          <w:rFonts w:ascii="Arial" w:hAnsi="Arial" w:cs="Arial"/>
        </w:rPr>
        <w:lastRenderedPageBreak/>
        <w:t>streams. For this chapter, I will longitudinally sample streams 5, 6, and 9, which have RC wells from Chapter 2 and high-frequency sensor packages from Chapter 1. Sampling locations will depend on the UCA estimate (see Chapter 2: Methods) and ease of access.</w:t>
      </w:r>
    </w:p>
    <w:p w14:paraId="3B5ECFED" w14:textId="21A524D8" w:rsidR="00070FED" w:rsidRPr="00A606AD" w:rsidRDefault="00070FED" w:rsidP="00BB6EA2">
      <w:pPr>
        <w:spacing w:line="240" w:lineRule="auto"/>
        <w:ind w:firstLine="360"/>
        <w:rPr>
          <w:rFonts w:ascii="Arial" w:hAnsi="Arial" w:cs="Arial"/>
        </w:rPr>
      </w:pPr>
      <w:r w:rsidRPr="00A606AD">
        <w:rPr>
          <w:rFonts w:ascii="Arial" w:hAnsi="Arial" w:cs="Arial"/>
          <w:noProof/>
        </w:rPr>
        <w:drawing>
          <wp:inline distT="0" distB="0" distL="0" distR="0" wp14:anchorId="5783390D" wp14:editId="7B1AD3A1">
            <wp:extent cx="5104737" cy="3998568"/>
            <wp:effectExtent l="0" t="0" r="1270" b="2540"/>
            <wp:docPr id="34607871" name="Picture 1" descr="A map of a for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07871" name="Picture 1" descr="A map of a forest&#10;&#10;Description automatically generated"/>
                    <pic:cNvPicPr/>
                  </pic:nvPicPr>
                  <pic:blipFill rotWithShape="1">
                    <a:blip r:embed="rId24"/>
                    <a:srcRect t="5641"/>
                    <a:stretch/>
                  </pic:blipFill>
                  <pic:spPr bwMode="auto">
                    <a:xfrm>
                      <a:off x="0" y="0"/>
                      <a:ext cx="5112397" cy="4004568"/>
                    </a:xfrm>
                    <a:prstGeom prst="rect">
                      <a:avLst/>
                    </a:prstGeom>
                    <a:ln>
                      <a:noFill/>
                    </a:ln>
                    <a:extLst>
                      <a:ext uri="{53640926-AAD7-44D8-BBD7-CCE9431645EC}">
                        <a14:shadowObscured xmlns:a14="http://schemas.microsoft.com/office/drawing/2010/main"/>
                      </a:ext>
                    </a:extLst>
                  </pic:spPr>
                </pic:pic>
              </a:graphicData>
            </a:graphic>
          </wp:inline>
        </w:drawing>
      </w:r>
    </w:p>
    <w:p w14:paraId="00E6F09C" w14:textId="4DEB0846" w:rsidR="00BD6EA2" w:rsidRPr="00A606AD" w:rsidRDefault="00BD6EA2" w:rsidP="00BB6EA2">
      <w:pPr>
        <w:spacing w:line="240" w:lineRule="auto"/>
        <w:ind w:firstLine="360"/>
        <w:rPr>
          <w:rFonts w:ascii="Arial" w:hAnsi="Arial" w:cs="Arial"/>
          <w:sz w:val="22"/>
          <w:szCs w:val="22"/>
        </w:rPr>
      </w:pPr>
      <w:commentRangeStart w:id="43"/>
      <w:r w:rsidRPr="00A606AD">
        <w:rPr>
          <w:rFonts w:ascii="Arial" w:hAnsi="Arial" w:cs="Arial"/>
          <w:sz w:val="22"/>
          <w:szCs w:val="22"/>
        </w:rPr>
        <w:t>Figure 1</w:t>
      </w:r>
      <w:r w:rsidR="00BB6EA2" w:rsidRPr="00A606AD">
        <w:rPr>
          <w:rFonts w:ascii="Arial" w:hAnsi="Arial" w:cs="Arial"/>
          <w:sz w:val="22"/>
          <w:szCs w:val="22"/>
        </w:rPr>
        <w:t xml:space="preserve">2: </w:t>
      </w:r>
      <w:commentRangeEnd w:id="43"/>
      <w:r w:rsidR="002018BC">
        <w:rPr>
          <w:rStyle w:val="CommentReference"/>
        </w:rPr>
        <w:commentReference w:id="43"/>
      </w:r>
      <w:r w:rsidR="00BB6EA2" w:rsidRPr="00A606AD">
        <w:rPr>
          <w:rFonts w:ascii="Arial" w:hAnsi="Arial" w:cs="Arial"/>
          <w:sz w:val="22"/>
          <w:szCs w:val="22"/>
        </w:rPr>
        <w:t xml:space="preserve">A map of BEF depicting my longitudinal sampling locations. Sampling locations </w:t>
      </w:r>
      <w:ins w:id="44" w:author="Subalusky,Amanda L" w:date="2024-09-18T18:14:00Z" w16du:dateUtc="2024-09-18T22:14:00Z">
        <w:r w:rsidR="006451CD">
          <w:rPr>
            <w:rFonts w:ascii="Arial" w:hAnsi="Arial" w:cs="Arial"/>
            <w:sz w:val="22"/>
            <w:szCs w:val="22"/>
          </w:rPr>
          <w:t>a</w:t>
        </w:r>
      </w:ins>
      <w:del w:id="45" w:author="Subalusky,Amanda L" w:date="2024-09-18T18:14:00Z" w16du:dateUtc="2024-09-18T22:14:00Z">
        <w:r w:rsidR="00BB6EA2" w:rsidRPr="00A606AD" w:rsidDel="006451CD">
          <w:rPr>
            <w:rFonts w:ascii="Arial" w:hAnsi="Arial" w:cs="Arial"/>
            <w:sz w:val="22"/>
            <w:szCs w:val="22"/>
          </w:rPr>
          <w:delText>we</w:delText>
        </w:r>
      </w:del>
      <w:r w:rsidR="00BB6EA2" w:rsidRPr="00A606AD">
        <w:rPr>
          <w:rFonts w:ascii="Arial" w:hAnsi="Arial" w:cs="Arial"/>
          <w:sz w:val="22"/>
          <w:szCs w:val="22"/>
        </w:rPr>
        <w:t xml:space="preserve">re dependent on access and upper contributing area (UCA). BEF GIWs serve as headwaters for these blackwater streams whether directly or indirectly via overland or subsurface flow. </w:t>
      </w:r>
    </w:p>
    <w:p w14:paraId="0BDAA402" w14:textId="77777777" w:rsidR="00126709" w:rsidRPr="00A606AD" w:rsidRDefault="00126709" w:rsidP="000C55E1">
      <w:pPr>
        <w:spacing w:line="360" w:lineRule="auto"/>
        <w:rPr>
          <w:rFonts w:ascii="Arial" w:hAnsi="Arial" w:cs="Arial"/>
          <w:i/>
          <w:iCs/>
        </w:rPr>
      </w:pPr>
      <w:r w:rsidRPr="00A606AD">
        <w:rPr>
          <w:rFonts w:ascii="Arial" w:hAnsi="Arial" w:cs="Arial"/>
          <w:i/>
          <w:iCs/>
        </w:rPr>
        <w:t>Sampling and processing:</w:t>
      </w:r>
    </w:p>
    <w:p w14:paraId="5DD29DB7" w14:textId="1DF903CB" w:rsidR="00126709" w:rsidRPr="00A606AD" w:rsidRDefault="00126709" w:rsidP="000C55E1">
      <w:pPr>
        <w:spacing w:line="360" w:lineRule="auto"/>
        <w:ind w:firstLine="360"/>
        <w:rPr>
          <w:rFonts w:ascii="Arial" w:hAnsi="Arial" w:cs="Arial"/>
        </w:rPr>
      </w:pPr>
      <w:r w:rsidRPr="00A606AD">
        <w:rPr>
          <w:rFonts w:ascii="Arial" w:hAnsi="Arial" w:cs="Arial"/>
        </w:rPr>
        <w:t xml:space="preserve">Streams will be longitudinally sampled during various discharge conditions to encapsulate the hydrologic landscape under changing flow regimes. Each sampling location will be </w:t>
      </w:r>
      <w:r w:rsidR="002C43F5" w:rsidRPr="00A606AD">
        <w:rPr>
          <w:rFonts w:ascii="Arial" w:hAnsi="Arial" w:cs="Arial"/>
        </w:rPr>
        <w:t>sampled</w:t>
      </w:r>
      <w:r w:rsidRPr="00A606AD">
        <w:rPr>
          <w:rFonts w:ascii="Arial" w:hAnsi="Arial" w:cs="Arial"/>
        </w:rPr>
        <w:t xml:space="preserve"> for DOC, DIC, POC, and FDOM. Point</w:t>
      </w:r>
      <w:ins w:id="46" w:author="Subalusky,Amanda L" w:date="2024-09-18T18:15:00Z" w16du:dateUtc="2024-09-18T22:15:00Z">
        <w:r w:rsidR="00FB7C4C">
          <w:rPr>
            <w:rFonts w:ascii="Arial" w:hAnsi="Arial" w:cs="Arial"/>
          </w:rPr>
          <w:t xml:space="preserve"> </w:t>
        </w:r>
        <w:r w:rsidR="00FB7C4C" w:rsidRPr="00A606AD">
          <w:rPr>
            <w:rFonts w:ascii="Arial" w:hAnsi="Arial" w:cs="Arial"/>
          </w:rPr>
          <w:t xml:space="preserve">measurements </w:t>
        </w:r>
        <w:r w:rsidR="00FB7C4C">
          <w:rPr>
            <w:rFonts w:ascii="Arial" w:hAnsi="Arial" w:cs="Arial"/>
          </w:rPr>
          <w:t xml:space="preserve">of </w:t>
        </w:r>
      </w:ins>
      <w:del w:id="47" w:author="Subalusky,Amanda L" w:date="2024-09-18T18:15:00Z" w16du:dateUtc="2024-09-18T22:15:00Z">
        <w:r w:rsidRPr="00A606AD" w:rsidDel="00FB7C4C">
          <w:rPr>
            <w:rFonts w:ascii="Arial" w:hAnsi="Arial" w:cs="Arial"/>
          </w:rPr>
          <w:delText>-</w:delText>
        </w:r>
      </w:del>
      <w:r w:rsidRPr="00A606AD">
        <w:rPr>
          <w:rFonts w:ascii="Arial" w:hAnsi="Arial" w:cs="Arial"/>
        </w:rPr>
        <w:t>CO</w:t>
      </w:r>
      <w:r w:rsidRPr="00A606AD">
        <w:rPr>
          <w:rFonts w:ascii="Arial" w:hAnsi="Arial" w:cs="Arial"/>
          <w:vertAlign w:val="subscript"/>
        </w:rPr>
        <w:t>2</w:t>
      </w:r>
      <w:r w:rsidRPr="00A606AD">
        <w:rPr>
          <w:rFonts w:ascii="Arial" w:hAnsi="Arial" w:cs="Arial"/>
        </w:rPr>
        <w:t xml:space="preserve"> </w:t>
      </w:r>
      <w:del w:id="48" w:author="Subalusky,Amanda L" w:date="2024-09-18T18:15:00Z" w16du:dateUtc="2024-09-18T22:15:00Z">
        <w:r w:rsidRPr="00A606AD" w:rsidDel="00FB7C4C">
          <w:rPr>
            <w:rFonts w:ascii="Arial" w:hAnsi="Arial" w:cs="Arial"/>
          </w:rPr>
          <w:delText xml:space="preserve">measurements </w:delText>
        </w:r>
      </w:del>
      <w:r w:rsidRPr="00A606AD">
        <w:rPr>
          <w:rFonts w:ascii="Arial" w:hAnsi="Arial" w:cs="Arial"/>
        </w:rPr>
        <w:t xml:space="preserve">will not be recorded due to </w:t>
      </w:r>
      <w:r w:rsidR="00A606AD" w:rsidRPr="00A606AD">
        <w:rPr>
          <w:rFonts w:ascii="Arial" w:hAnsi="Arial" w:cs="Arial"/>
        </w:rPr>
        <w:t>diurnal fluctuations;</w:t>
      </w:r>
      <w:r w:rsidRPr="00A606AD">
        <w:rPr>
          <w:rFonts w:ascii="Arial" w:hAnsi="Arial" w:cs="Arial"/>
        </w:rPr>
        <w:t xml:space="preserve"> instead, high-frequency CO</w:t>
      </w:r>
      <w:r w:rsidRPr="00A606AD">
        <w:rPr>
          <w:rFonts w:ascii="Arial" w:hAnsi="Arial" w:cs="Arial"/>
          <w:vertAlign w:val="subscript"/>
        </w:rPr>
        <w:t>2</w:t>
      </w:r>
      <w:r w:rsidRPr="00A606AD">
        <w:rPr>
          <w:rFonts w:ascii="Arial" w:hAnsi="Arial" w:cs="Arial"/>
        </w:rPr>
        <w:t xml:space="preserve"> readings from </w:t>
      </w:r>
      <w:commentRangeStart w:id="49"/>
      <w:commentRangeStart w:id="50"/>
      <w:r w:rsidRPr="00A606AD">
        <w:rPr>
          <w:rFonts w:ascii="Arial" w:hAnsi="Arial" w:cs="Arial"/>
        </w:rPr>
        <w:t>the Chapter 1 sensor package will be used as the assumed reach average</w:t>
      </w:r>
      <w:commentRangeEnd w:id="49"/>
      <w:r w:rsidR="002C43F5" w:rsidRPr="00A606AD">
        <w:rPr>
          <w:rStyle w:val="CommentReference"/>
          <w:rFonts w:ascii="Arial" w:hAnsi="Arial" w:cs="Arial"/>
        </w:rPr>
        <w:commentReference w:id="49"/>
      </w:r>
      <w:commentRangeEnd w:id="50"/>
      <w:r w:rsidR="009E3786">
        <w:rPr>
          <w:rStyle w:val="CommentReference"/>
        </w:rPr>
        <w:commentReference w:id="50"/>
      </w:r>
      <w:r w:rsidRPr="00A606AD">
        <w:rPr>
          <w:rFonts w:ascii="Arial" w:hAnsi="Arial" w:cs="Arial"/>
        </w:rPr>
        <w:t>. Point-pH and temperature readings will be recorded for potential CO</w:t>
      </w:r>
      <w:r w:rsidRPr="00A606AD">
        <w:rPr>
          <w:rFonts w:ascii="Arial" w:hAnsi="Arial" w:cs="Arial"/>
          <w:vertAlign w:val="subscript"/>
        </w:rPr>
        <w:t>2</w:t>
      </w:r>
      <w:r w:rsidRPr="00A606AD">
        <w:rPr>
          <w:rFonts w:ascii="Arial" w:hAnsi="Arial" w:cs="Arial"/>
        </w:rPr>
        <w:t xml:space="preserve"> interpolation and quality control.</w:t>
      </w:r>
    </w:p>
    <w:p w14:paraId="73F97023" w14:textId="77777777" w:rsidR="00126709" w:rsidRPr="00A606AD" w:rsidRDefault="00126709" w:rsidP="000C55E1">
      <w:pPr>
        <w:spacing w:line="360" w:lineRule="auto"/>
        <w:ind w:firstLine="360"/>
        <w:rPr>
          <w:rFonts w:ascii="Arial" w:hAnsi="Arial" w:cs="Arial"/>
        </w:rPr>
      </w:pPr>
      <w:r w:rsidRPr="00A606AD">
        <w:rPr>
          <w:rFonts w:ascii="Arial" w:hAnsi="Arial" w:cs="Arial"/>
        </w:rPr>
        <w:lastRenderedPageBreak/>
        <w:t>FDOM, DIC, DOC, and POC processing will follow the methods outlined in Chapter 1. FDOM results from Chapters 1, 2, and 3 will be used to investigate carbon quality changes as it is exported across aquatic boundaries.</w:t>
      </w:r>
    </w:p>
    <w:p w14:paraId="434FD5D1" w14:textId="77777777" w:rsidR="00126709" w:rsidRPr="00A606AD" w:rsidRDefault="00126709" w:rsidP="000C55E1">
      <w:pPr>
        <w:spacing w:line="360" w:lineRule="auto"/>
        <w:rPr>
          <w:rFonts w:ascii="Arial" w:hAnsi="Arial" w:cs="Arial"/>
          <w:i/>
          <w:iCs/>
        </w:rPr>
      </w:pPr>
      <w:r w:rsidRPr="00A606AD">
        <w:rPr>
          <w:rFonts w:ascii="Arial" w:hAnsi="Arial" w:cs="Arial"/>
          <w:i/>
          <w:iCs/>
        </w:rPr>
        <w:t>Data Analysis and Carbon Budgeting:</w:t>
      </w:r>
    </w:p>
    <w:p w14:paraId="68CA8A5D" w14:textId="535F8B99" w:rsidR="00126709" w:rsidRPr="00A606AD" w:rsidRDefault="00126709" w:rsidP="000C55E1">
      <w:pPr>
        <w:spacing w:line="360" w:lineRule="auto"/>
        <w:ind w:firstLine="720"/>
        <w:rPr>
          <w:rFonts w:ascii="Arial" w:hAnsi="Arial" w:cs="Arial"/>
        </w:rPr>
      </w:pPr>
      <w:r w:rsidRPr="00A606AD">
        <w:rPr>
          <w:rFonts w:ascii="Arial" w:hAnsi="Arial" w:cs="Arial"/>
        </w:rPr>
        <w:t>Synthesizing my results from Chapters 1 and 2, and assuming RC carbon fluxes have an identical relationship along the entire stream channel, sources of stream carbon will be parsed. Using the UCA analysis conducted in Chapter 2, all carbon samples (DOC, DIC, and POC) and CO</w:t>
      </w:r>
      <w:r w:rsidRPr="00A606AD">
        <w:rPr>
          <w:rFonts w:ascii="Arial" w:hAnsi="Arial" w:cs="Arial"/>
          <w:vertAlign w:val="subscript"/>
        </w:rPr>
        <w:t>2</w:t>
      </w:r>
      <w:r w:rsidRPr="00A606AD">
        <w:rPr>
          <w:rFonts w:ascii="Arial" w:hAnsi="Arial" w:cs="Arial"/>
        </w:rPr>
        <w:t xml:space="preserve"> </w:t>
      </w:r>
      <w:r w:rsidR="00C536FB" w:rsidRPr="00A606AD">
        <w:rPr>
          <w:rFonts w:ascii="Arial" w:hAnsi="Arial" w:cs="Arial"/>
        </w:rPr>
        <w:t>observations</w:t>
      </w:r>
      <w:r w:rsidRPr="00A606AD">
        <w:rPr>
          <w:rFonts w:ascii="Arial" w:hAnsi="Arial" w:cs="Arial"/>
        </w:rPr>
        <w:t xml:space="preserve"> will be transformed into fluxes. </w:t>
      </w:r>
      <w:commentRangeStart w:id="51"/>
      <w:r w:rsidRPr="00A606AD">
        <w:rPr>
          <w:rFonts w:ascii="Arial" w:hAnsi="Arial" w:cs="Arial"/>
        </w:rPr>
        <w:t xml:space="preserve">By subtracting RC fluxes from the longitudinal estimates, the remainder is assumed to be sourced from GIWs. </w:t>
      </w:r>
      <w:commentRangeEnd w:id="51"/>
      <w:r w:rsidR="00ED581F">
        <w:rPr>
          <w:rStyle w:val="CommentReference"/>
        </w:rPr>
        <w:commentReference w:id="51"/>
      </w:r>
      <w:r w:rsidRPr="00A606AD">
        <w:rPr>
          <w:rFonts w:ascii="Arial" w:hAnsi="Arial" w:cs="Arial"/>
        </w:rPr>
        <w:t>The BEF belongs to a confined aquifer unit; therefore, deeper groundwater seepage can be considered negligible.</w:t>
      </w:r>
    </w:p>
    <w:p w14:paraId="67308A0F" w14:textId="77777777" w:rsidR="001A40CE" w:rsidRPr="00A606AD" w:rsidRDefault="001A40CE" w:rsidP="001A40CE">
      <w:pPr>
        <w:rPr>
          <w:rFonts w:ascii="Arial" w:hAnsi="Arial" w:cs="Arial"/>
        </w:rPr>
      </w:pPr>
    </w:p>
    <w:p w14:paraId="093B20D0" w14:textId="77777777" w:rsidR="00A606AD" w:rsidRPr="00A606AD" w:rsidRDefault="00A606AD" w:rsidP="000C55E1">
      <w:pPr>
        <w:rPr>
          <w:rFonts w:ascii="Arial" w:hAnsi="Arial" w:cs="Arial"/>
        </w:rPr>
      </w:pPr>
    </w:p>
    <w:p w14:paraId="442448CB" w14:textId="77777777" w:rsidR="00A606AD" w:rsidRPr="00A606AD" w:rsidRDefault="00A606AD" w:rsidP="000C55E1">
      <w:pPr>
        <w:rPr>
          <w:rFonts w:ascii="Arial" w:hAnsi="Arial" w:cs="Arial"/>
        </w:rPr>
      </w:pPr>
    </w:p>
    <w:p w14:paraId="6A3368D7" w14:textId="77777777" w:rsidR="00A606AD" w:rsidRPr="00A606AD" w:rsidRDefault="00A606AD" w:rsidP="000C55E1">
      <w:pPr>
        <w:rPr>
          <w:rFonts w:ascii="Arial" w:hAnsi="Arial" w:cs="Arial"/>
        </w:rPr>
      </w:pPr>
    </w:p>
    <w:p w14:paraId="1BE42BF0" w14:textId="77777777" w:rsidR="00A606AD" w:rsidRPr="00A606AD" w:rsidRDefault="00A606AD" w:rsidP="000C55E1">
      <w:pPr>
        <w:rPr>
          <w:rFonts w:ascii="Arial" w:hAnsi="Arial" w:cs="Arial"/>
        </w:rPr>
      </w:pPr>
    </w:p>
    <w:p w14:paraId="26FFCD62" w14:textId="77777777" w:rsidR="00A606AD" w:rsidRPr="00A606AD" w:rsidRDefault="00A606AD" w:rsidP="000C55E1">
      <w:pPr>
        <w:rPr>
          <w:rFonts w:ascii="Arial" w:hAnsi="Arial" w:cs="Arial"/>
        </w:rPr>
      </w:pPr>
    </w:p>
    <w:p w14:paraId="75F062DE" w14:textId="77777777" w:rsidR="00A606AD" w:rsidRPr="00A606AD" w:rsidRDefault="00A606AD" w:rsidP="000C55E1">
      <w:pPr>
        <w:rPr>
          <w:rFonts w:ascii="Arial" w:hAnsi="Arial" w:cs="Arial"/>
        </w:rPr>
      </w:pPr>
    </w:p>
    <w:p w14:paraId="07C3D330" w14:textId="77777777" w:rsidR="00A606AD" w:rsidRPr="00A606AD" w:rsidRDefault="00A606AD" w:rsidP="000C55E1">
      <w:pPr>
        <w:rPr>
          <w:rFonts w:ascii="Arial" w:hAnsi="Arial" w:cs="Arial"/>
        </w:rPr>
      </w:pPr>
    </w:p>
    <w:p w14:paraId="7C84904A" w14:textId="77777777" w:rsidR="00A606AD" w:rsidRPr="00A606AD" w:rsidRDefault="00A606AD" w:rsidP="000C55E1">
      <w:pPr>
        <w:rPr>
          <w:rFonts w:ascii="Arial" w:hAnsi="Arial" w:cs="Arial"/>
        </w:rPr>
      </w:pPr>
    </w:p>
    <w:p w14:paraId="195D4035" w14:textId="77777777" w:rsidR="00A606AD" w:rsidRPr="00A606AD" w:rsidRDefault="00A606AD" w:rsidP="000C55E1">
      <w:pPr>
        <w:rPr>
          <w:rFonts w:ascii="Arial" w:hAnsi="Arial" w:cs="Arial"/>
        </w:rPr>
      </w:pPr>
    </w:p>
    <w:p w14:paraId="04ED864F" w14:textId="77777777" w:rsidR="00A606AD" w:rsidRPr="00A606AD" w:rsidRDefault="00A606AD" w:rsidP="000C55E1">
      <w:pPr>
        <w:rPr>
          <w:rFonts w:ascii="Arial" w:hAnsi="Arial" w:cs="Arial"/>
        </w:rPr>
      </w:pPr>
    </w:p>
    <w:p w14:paraId="4981A391" w14:textId="77777777" w:rsidR="00A606AD" w:rsidRPr="00A606AD" w:rsidRDefault="00A606AD" w:rsidP="000C55E1">
      <w:pPr>
        <w:rPr>
          <w:rFonts w:ascii="Arial" w:hAnsi="Arial" w:cs="Arial"/>
        </w:rPr>
      </w:pPr>
    </w:p>
    <w:p w14:paraId="2107C14B" w14:textId="77777777" w:rsidR="00A606AD" w:rsidRPr="00A606AD" w:rsidRDefault="00A606AD" w:rsidP="000C55E1">
      <w:pPr>
        <w:rPr>
          <w:rFonts w:ascii="Arial" w:hAnsi="Arial" w:cs="Arial"/>
        </w:rPr>
      </w:pPr>
    </w:p>
    <w:p w14:paraId="291F5798" w14:textId="77777777" w:rsidR="00A606AD" w:rsidRPr="00A606AD" w:rsidRDefault="00A606AD" w:rsidP="000C55E1">
      <w:pPr>
        <w:rPr>
          <w:rFonts w:ascii="Arial" w:hAnsi="Arial" w:cs="Arial"/>
        </w:rPr>
      </w:pPr>
    </w:p>
    <w:p w14:paraId="157DCB7B" w14:textId="77777777" w:rsidR="00A606AD" w:rsidRPr="00A606AD" w:rsidRDefault="00A606AD" w:rsidP="000C55E1">
      <w:pPr>
        <w:rPr>
          <w:rFonts w:ascii="Arial" w:hAnsi="Arial" w:cs="Arial"/>
        </w:rPr>
      </w:pPr>
    </w:p>
    <w:p w14:paraId="47905963" w14:textId="77777777" w:rsidR="00A606AD" w:rsidRPr="00A606AD" w:rsidRDefault="00A606AD" w:rsidP="000C55E1">
      <w:pPr>
        <w:rPr>
          <w:rFonts w:ascii="Arial" w:hAnsi="Arial" w:cs="Arial"/>
        </w:rPr>
      </w:pPr>
    </w:p>
    <w:p w14:paraId="3DCA83B5" w14:textId="15F3DDCA" w:rsidR="000C55E1" w:rsidRPr="00A606AD" w:rsidRDefault="001A40CE" w:rsidP="000C55E1">
      <w:pPr>
        <w:rPr>
          <w:rFonts w:ascii="Arial" w:hAnsi="Arial" w:cs="Arial"/>
        </w:rPr>
      </w:pPr>
      <w:r w:rsidRPr="00A606AD">
        <w:rPr>
          <w:rFonts w:ascii="Arial" w:hAnsi="Arial" w:cs="Arial"/>
        </w:rPr>
        <w:lastRenderedPageBreak/>
        <w:t>Timeline:</w:t>
      </w:r>
      <w:r w:rsidR="0003108A" w:rsidRPr="00A606AD">
        <w:rPr>
          <w:rFonts w:ascii="Arial" w:hAnsi="Arial" w:cs="Arial"/>
        </w:rPr>
        <w:t xml:space="preserve"> </w:t>
      </w:r>
    </w:p>
    <w:p w14:paraId="7E970640" w14:textId="269BB063" w:rsidR="001A40CE" w:rsidRPr="00A606AD" w:rsidRDefault="0003108A" w:rsidP="000C55E1">
      <w:pPr>
        <w:rPr>
          <w:rFonts w:ascii="Arial" w:hAnsi="Arial" w:cs="Arial"/>
        </w:rPr>
      </w:pPr>
      <w:r w:rsidRPr="00A606AD">
        <w:rPr>
          <w:rFonts w:ascii="Arial" w:hAnsi="Arial" w:cs="Arial"/>
          <w:noProof/>
        </w:rPr>
        <w:drawing>
          <wp:inline distT="0" distB="0" distL="0" distR="0" wp14:anchorId="0FDCAAB8" wp14:editId="75A3F067">
            <wp:extent cx="5391150" cy="6165218"/>
            <wp:effectExtent l="0" t="0" r="0" b="6985"/>
            <wp:docPr id="213149117" name="Picture 1" descr="A chart with text and imag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49117" name="Picture 1" descr="A chart with text and images&#10;&#10;Description automatically generated with medium confidence"/>
                    <pic:cNvPicPr/>
                  </pic:nvPicPr>
                  <pic:blipFill>
                    <a:blip r:embed="rId25"/>
                    <a:stretch>
                      <a:fillRect/>
                    </a:stretch>
                  </pic:blipFill>
                  <pic:spPr>
                    <a:xfrm>
                      <a:off x="0" y="0"/>
                      <a:ext cx="5398496" cy="6173619"/>
                    </a:xfrm>
                    <a:prstGeom prst="rect">
                      <a:avLst/>
                    </a:prstGeom>
                  </pic:spPr>
                </pic:pic>
              </a:graphicData>
            </a:graphic>
          </wp:inline>
        </w:drawing>
      </w:r>
    </w:p>
    <w:p w14:paraId="38399047" w14:textId="77777777" w:rsidR="00A606AD" w:rsidRPr="00A606AD" w:rsidRDefault="00A606AD" w:rsidP="00C536FB">
      <w:pPr>
        <w:jc w:val="center"/>
        <w:rPr>
          <w:rFonts w:ascii="Arial" w:hAnsi="Arial" w:cs="Arial"/>
        </w:rPr>
      </w:pPr>
    </w:p>
    <w:p w14:paraId="0261C12D" w14:textId="77777777" w:rsidR="00A606AD" w:rsidRPr="00A606AD" w:rsidRDefault="00A606AD" w:rsidP="00C536FB">
      <w:pPr>
        <w:jc w:val="center"/>
        <w:rPr>
          <w:rFonts w:ascii="Arial" w:hAnsi="Arial" w:cs="Arial"/>
        </w:rPr>
      </w:pPr>
    </w:p>
    <w:p w14:paraId="5D2BE73B" w14:textId="77777777" w:rsidR="00A606AD" w:rsidRPr="00A606AD" w:rsidRDefault="00A606AD" w:rsidP="00C536FB">
      <w:pPr>
        <w:jc w:val="center"/>
        <w:rPr>
          <w:rFonts w:ascii="Arial" w:hAnsi="Arial" w:cs="Arial"/>
        </w:rPr>
      </w:pPr>
    </w:p>
    <w:p w14:paraId="1636249A" w14:textId="77777777" w:rsidR="00A606AD" w:rsidRPr="00A606AD" w:rsidRDefault="00A606AD" w:rsidP="00C536FB">
      <w:pPr>
        <w:jc w:val="center"/>
        <w:rPr>
          <w:rFonts w:ascii="Arial" w:hAnsi="Arial" w:cs="Arial"/>
        </w:rPr>
      </w:pPr>
    </w:p>
    <w:p w14:paraId="0D717C41" w14:textId="77777777" w:rsidR="00A606AD" w:rsidRPr="00A606AD" w:rsidRDefault="00A606AD" w:rsidP="00C536FB">
      <w:pPr>
        <w:jc w:val="center"/>
        <w:rPr>
          <w:rFonts w:ascii="Arial" w:hAnsi="Arial" w:cs="Arial"/>
        </w:rPr>
      </w:pPr>
    </w:p>
    <w:p w14:paraId="791A2775" w14:textId="3626E6D0" w:rsidR="00C536FB" w:rsidRPr="00A606AD" w:rsidRDefault="00C536FB" w:rsidP="00C536FB">
      <w:pPr>
        <w:jc w:val="center"/>
        <w:rPr>
          <w:rFonts w:ascii="Arial" w:hAnsi="Arial" w:cs="Arial"/>
        </w:rPr>
      </w:pPr>
      <w:r w:rsidRPr="00A606AD">
        <w:rPr>
          <w:rFonts w:ascii="Arial" w:hAnsi="Arial" w:cs="Arial"/>
        </w:rPr>
        <w:lastRenderedPageBreak/>
        <w:t>References:</w:t>
      </w:r>
    </w:p>
    <w:sdt>
      <w:sdtPr>
        <w:rPr>
          <w:rFonts w:ascii="Arial" w:hAnsi="Arial" w:cs="Arial"/>
          <w:color w:val="000000"/>
        </w:rPr>
        <w:tag w:val="MENDELEY_BIBLIOGRAPHY"/>
        <w:id w:val="-2083980568"/>
        <w:placeholder>
          <w:docPart w:val="DefaultPlaceholder_-1854013440"/>
        </w:placeholder>
      </w:sdtPr>
      <w:sdtContent>
        <w:p w14:paraId="23C3F05B" w14:textId="77777777" w:rsidR="00C536FB" w:rsidRPr="00A606AD" w:rsidRDefault="00C536FB">
          <w:pPr>
            <w:autoSpaceDE w:val="0"/>
            <w:autoSpaceDN w:val="0"/>
            <w:ind w:hanging="480"/>
            <w:divId w:val="1012104144"/>
            <w:rPr>
              <w:rFonts w:ascii="Arial" w:eastAsia="Times New Roman" w:hAnsi="Arial" w:cs="Arial"/>
              <w:color w:val="000000"/>
              <w:kern w:val="0"/>
              <w14:ligatures w14:val="none"/>
            </w:rPr>
          </w:pPr>
          <w:r w:rsidRPr="00A606AD">
            <w:rPr>
              <w:rFonts w:ascii="Arial" w:eastAsia="Times New Roman" w:hAnsi="Arial" w:cs="Arial"/>
              <w:color w:val="000000"/>
            </w:rPr>
            <w:t xml:space="preserve">Abril, G., &amp; Borges, A. V. (2019). Ideas and perspectives: Carbon leaks from flooded land: Do we need to replumb the inland water active pipe? </w:t>
          </w:r>
          <w:proofErr w:type="spellStart"/>
          <w:r w:rsidRPr="00A606AD">
            <w:rPr>
              <w:rFonts w:ascii="Arial" w:eastAsia="Times New Roman" w:hAnsi="Arial" w:cs="Arial"/>
              <w:iCs/>
              <w:color w:val="000000"/>
            </w:rPr>
            <w:t>Biogeosciences</w:t>
          </w:r>
          <w:proofErr w:type="spellEnd"/>
          <w:r w:rsidRPr="00A606AD">
            <w:rPr>
              <w:rFonts w:ascii="Arial" w:eastAsia="Times New Roman" w:hAnsi="Arial" w:cs="Arial"/>
              <w:color w:val="000000"/>
            </w:rPr>
            <w:t xml:space="preserve">, </w:t>
          </w:r>
          <w:r w:rsidRPr="00A606AD">
            <w:rPr>
              <w:rFonts w:ascii="Arial" w:eastAsia="Times New Roman" w:hAnsi="Arial" w:cs="Arial"/>
              <w:iCs/>
              <w:color w:val="000000"/>
            </w:rPr>
            <w:t>16</w:t>
          </w:r>
          <w:r w:rsidRPr="00A606AD">
            <w:rPr>
              <w:rFonts w:ascii="Arial" w:eastAsia="Times New Roman" w:hAnsi="Arial" w:cs="Arial"/>
              <w:color w:val="000000"/>
            </w:rPr>
            <w:t>(3), 769–784. https://doi.org/10.5194/bg-16-769-2019</w:t>
          </w:r>
        </w:p>
        <w:p w14:paraId="2EE89B84" w14:textId="77777777" w:rsidR="00C536FB" w:rsidRPr="00A606AD" w:rsidRDefault="00C536FB">
          <w:pPr>
            <w:autoSpaceDE w:val="0"/>
            <w:autoSpaceDN w:val="0"/>
            <w:ind w:hanging="480"/>
            <w:divId w:val="1187526904"/>
            <w:rPr>
              <w:rFonts w:ascii="Arial" w:eastAsia="Times New Roman" w:hAnsi="Arial" w:cs="Arial"/>
              <w:color w:val="000000"/>
            </w:rPr>
          </w:pPr>
          <w:r w:rsidRPr="00A606AD">
            <w:rPr>
              <w:rFonts w:ascii="Arial" w:eastAsia="Times New Roman" w:hAnsi="Arial" w:cs="Arial"/>
              <w:color w:val="000000"/>
            </w:rPr>
            <w:t>Abril, G., Martinez, J. M., Artigas, L. F., Moreira-</w:t>
          </w:r>
          <w:proofErr w:type="spellStart"/>
          <w:r w:rsidRPr="00A606AD">
            <w:rPr>
              <w:rFonts w:ascii="Arial" w:eastAsia="Times New Roman" w:hAnsi="Arial" w:cs="Arial"/>
              <w:color w:val="000000"/>
            </w:rPr>
            <w:t>Turcq</w:t>
          </w:r>
          <w:proofErr w:type="spellEnd"/>
          <w:r w:rsidRPr="00A606AD">
            <w:rPr>
              <w:rFonts w:ascii="Arial" w:eastAsia="Times New Roman" w:hAnsi="Arial" w:cs="Arial"/>
              <w:color w:val="000000"/>
            </w:rPr>
            <w:t xml:space="preserve">, P., Benedetti, M. F., Vidal, L., Meziane, T., Kim, J. H., Bernardes, M. C., Savoye, N., Deborde, J., Souza, E. L., Albéric, P., Landim De Souza, M. F., &amp; Roland, F. (2014). Amazon River carbon dioxide outgassing </w:t>
          </w:r>
          <w:proofErr w:type="spellStart"/>
          <w:r w:rsidRPr="00A606AD">
            <w:rPr>
              <w:rFonts w:ascii="Arial" w:eastAsia="Times New Roman" w:hAnsi="Arial" w:cs="Arial"/>
              <w:color w:val="000000"/>
            </w:rPr>
            <w:t>fuelled</w:t>
          </w:r>
          <w:proofErr w:type="spellEnd"/>
          <w:r w:rsidRPr="00A606AD">
            <w:rPr>
              <w:rFonts w:ascii="Arial" w:eastAsia="Times New Roman" w:hAnsi="Arial" w:cs="Arial"/>
              <w:color w:val="000000"/>
            </w:rPr>
            <w:t xml:space="preserve"> by wetlands. </w:t>
          </w:r>
          <w:r w:rsidRPr="00A606AD">
            <w:rPr>
              <w:rFonts w:ascii="Arial" w:eastAsia="Times New Roman" w:hAnsi="Arial" w:cs="Arial"/>
              <w:iCs/>
              <w:color w:val="000000"/>
            </w:rPr>
            <w:t>Nature</w:t>
          </w:r>
          <w:r w:rsidRPr="00A606AD">
            <w:rPr>
              <w:rFonts w:ascii="Arial" w:eastAsia="Times New Roman" w:hAnsi="Arial" w:cs="Arial"/>
              <w:color w:val="000000"/>
            </w:rPr>
            <w:t xml:space="preserve">, </w:t>
          </w:r>
          <w:r w:rsidRPr="00A606AD">
            <w:rPr>
              <w:rFonts w:ascii="Arial" w:eastAsia="Times New Roman" w:hAnsi="Arial" w:cs="Arial"/>
              <w:iCs/>
              <w:color w:val="000000"/>
            </w:rPr>
            <w:t>505</w:t>
          </w:r>
          <w:r w:rsidRPr="00A606AD">
            <w:rPr>
              <w:rFonts w:ascii="Arial" w:eastAsia="Times New Roman" w:hAnsi="Arial" w:cs="Arial"/>
              <w:color w:val="000000"/>
            </w:rPr>
            <w:t>(7483), 395–398. https://doi.org/10.1038/nature12797</w:t>
          </w:r>
        </w:p>
        <w:p w14:paraId="2CA2E33B" w14:textId="77777777" w:rsidR="00C536FB" w:rsidRPr="00A606AD" w:rsidRDefault="00C536FB">
          <w:pPr>
            <w:autoSpaceDE w:val="0"/>
            <w:autoSpaceDN w:val="0"/>
            <w:ind w:hanging="480"/>
            <w:divId w:val="1050569313"/>
            <w:rPr>
              <w:rFonts w:ascii="Arial" w:eastAsia="Times New Roman" w:hAnsi="Arial" w:cs="Arial"/>
              <w:color w:val="000000"/>
            </w:rPr>
          </w:pPr>
          <w:r w:rsidRPr="00A606AD">
            <w:rPr>
              <w:rFonts w:ascii="Arial" w:eastAsia="Times New Roman" w:hAnsi="Arial" w:cs="Arial"/>
              <w:color w:val="000000"/>
            </w:rPr>
            <w:t xml:space="preserve">Ågren, A., Buffam, I., Jansson, M., &amp; Laudon, H. (2007). Importance of seasonality and small streams for the landscape regulation of dissolved organic carbon export. </w:t>
          </w:r>
          <w:r w:rsidRPr="00A606AD">
            <w:rPr>
              <w:rFonts w:ascii="Arial" w:eastAsia="Times New Roman" w:hAnsi="Arial" w:cs="Arial"/>
              <w:iCs/>
              <w:color w:val="000000"/>
            </w:rPr>
            <w:t xml:space="preserve">Journal of Geophysical Research: </w:t>
          </w:r>
          <w:proofErr w:type="spellStart"/>
          <w:r w:rsidRPr="00A606AD">
            <w:rPr>
              <w:rFonts w:ascii="Arial" w:eastAsia="Times New Roman" w:hAnsi="Arial" w:cs="Arial"/>
              <w:iCs/>
              <w:color w:val="000000"/>
            </w:rPr>
            <w:t>Biogeosciences</w:t>
          </w:r>
          <w:proofErr w:type="spellEnd"/>
          <w:r w:rsidRPr="00A606AD">
            <w:rPr>
              <w:rFonts w:ascii="Arial" w:eastAsia="Times New Roman" w:hAnsi="Arial" w:cs="Arial"/>
              <w:color w:val="000000"/>
            </w:rPr>
            <w:t xml:space="preserve">, </w:t>
          </w:r>
          <w:r w:rsidRPr="00A606AD">
            <w:rPr>
              <w:rFonts w:ascii="Arial" w:eastAsia="Times New Roman" w:hAnsi="Arial" w:cs="Arial"/>
              <w:iCs/>
              <w:color w:val="000000"/>
            </w:rPr>
            <w:t>112</w:t>
          </w:r>
          <w:r w:rsidRPr="00A606AD">
            <w:rPr>
              <w:rFonts w:ascii="Arial" w:eastAsia="Times New Roman" w:hAnsi="Arial" w:cs="Arial"/>
              <w:color w:val="000000"/>
            </w:rPr>
            <w:t>(3). https://doi.org/10.1029/2006JG000381</w:t>
          </w:r>
        </w:p>
        <w:p w14:paraId="7FF424D3" w14:textId="77777777" w:rsidR="00C536FB" w:rsidRPr="00A606AD" w:rsidRDefault="00C536FB">
          <w:pPr>
            <w:autoSpaceDE w:val="0"/>
            <w:autoSpaceDN w:val="0"/>
            <w:ind w:hanging="480"/>
            <w:divId w:val="50622951"/>
            <w:rPr>
              <w:rFonts w:ascii="Arial" w:eastAsia="Times New Roman" w:hAnsi="Arial" w:cs="Arial"/>
              <w:color w:val="000000"/>
            </w:rPr>
          </w:pPr>
          <w:proofErr w:type="spellStart"/>
          <w:r w:rsidRPr="00A606AD">
            <w:rPr>
              <w:rFonts w:ascii="Arial" w:eastAsia="Times New Roman" w:hAnsi="Arial" w:cs="Arial"/>
              <w:color w:val="000000"/>
            </w:rPr>
            <w:t>Aufdenkampe</w:t>
          </w:r>
          <w:proofErr w:type="spellEnd"/>
          <w:r w:rsidRPr="00A606AD">
            <w:rPr>
              <w:rFonts w:ascii="Arial" w:eastAsia="Times New Roman" w:hAnsi="Arial" w:cs="Arial"/>
              <w:color w:val="000000"/>
            </w:rPr>
            <w:t xml:space="preserve">, A. K., Mayorga, E., Raymond, P. A., </w:t>
          </w:r>
          <w:proofErr w:type="spellStart"/>
          <w:r w:rsidRPr="00A606AD">
            <w:rPr>
              <w:rFonts w:ascii="Arial" w:eastAsia="Times New Roman" w:hAnsi="Arial" w:cs="Arial"/>
              <w:color w:val="000000"/>
            </w:rPr>
            <w:t>Melack</w:t>
          </w:r>
          <w:proofErr w:type="spellEnd"/>
          <w:r w:rsidRPr="00A606AD">
            <w:rPr>
              <w:rFonts w:ascii="Arial" w:eastAsia="Times New Roman" w:hAnsi="Arial" w:cs="Arial"/>
              <w:color w:val="000000"/>
            </w:rPr>
            <w:t xml:space="preserve">, J. M., Doney, S. C., Alin, S. R., Aalto, R. E., &amp; Yoo, K. (2011). Riverine coupling of biogeochemical cycles between land, oceans, and atmosphere. </w:t>
          </w:r>
          <w:r w:rsidRPr="00A606AD">
            <w:rPr>
              <w:rFonts w:ascii="Arial" w:eastAsia="Times New Roman" w:hAnsi="Arial" w:cs="Arial"/>
              <w:iCs/>
              <w:color w:val="000000"/>
            </w:rPr>
            <w:t>Frontiers in Ecology and the Environment</w:t>
          </w:r>
          <w:r w:rsidRPr="00A606AD">
            <w:rPr>
              <w:rFonts w:ascii="Arial" w:eastAsia="Times New Roman" w:hAnsi="Arial" w:cs="Arial"/>
              <w:color w:val="000000"/>
            </w:rPr>
            <w:t xml:space="preserve">, </w:t>
          </w:r>
          <w:r w:rsidRPr="00A606AD">
            <w:rPr>
              <w:rFonts w:ascii="Arial" w:eastAsia="Times New Roman" w:hAnsi="Arial" w:cs="Arial"/>
              <w:iCs/>
              <w:color w:val="000000"/>
            </w:rPr>
            <w:t>9</w:t>
          </w:r>
          <w:r w:rsidRPr="00A606AD">
            <w:rPr>
              <w:rFonts w:ascii="Arial" w:eastAsia="Times New Roman" w:hAnsi="Arial" w:cs="Arial"/>
              <w:color w:val="000000"/>
            </w:rPr>
            <w:t>(1), 53–60. https://doi.org/10.1890/100014</w:t>
          </w:r>
        </w:p>
        <w:p w14:paraId="54359D0D" w14:textId="77777777" w:rsidR="00C536FB" w:rsidRPr="00A606AD" w:rsidRDefault="00C536FB">
          <w:pPr>
            <w:autoSpaceDE w:val="0"/>
            <w:autoSpaceDN w:val="0"/>
            <w:ind w:hanging="480"/>
            <w:divId w:val="258873241"/>
            <w:rPr>
              <w:rFonts w:ascii="Arial" w:eastAsia="Times New Roman" w:hAnsi="Arial" w:cs="Arial"/>
              <w:color w:val="000000"/>
            </w:rPr>
          </w:pPr>
          <w:r w:rsidRPr="00A606AD">
            <w:rPr>
              <w:rFonts w:ascii="Arial" w:eastAsia="Times New Roman" w:hAnsi="Arial" w:cs="Arial"/>
              <w:color w:val="000000"/>
            </w:rPr>
            <w:t xml:space="preserve">Battin, T. J., </w:t>
          </w:r>
          <w:proofErr w:type="spellStart"/>
          <w:r w:rsidRPr="00A606AD">
            <w:rPr>
              <w:rFonts w:ascii="Arial" w:eastAsia="Times New Roman" w:hAnsi="Arial" w:cs="Arial"/>
              <w:color w:val="000000"/>
            </w:rPr>
            <w:t>Lauerwald</w:t>
          </w:r>
          <w:proofErr w:type="spellEnd"/>
          <w:r w:rsidRPr="00A606AD">
            <w:rPr>
              <w:rFonts w:ascii="Arial" w:eastAsia="Times New Roman" w:hAnsi="Arial" w:cs="Arial"/>
              <w:color w:val="000000"/>
            </w:rPr>
            <w:t xml:space="preserve">, R., Bernhardt, E. S., </w:t>
          </w:r>
          <w:proofErr w:type="spellStart"/>
          <w:r w:rsidRPr="00A606AD">
            <w:rPr>
              <w:rFonts w:ascii="Arial" w:eastAsia="Times New Roman" w:hAnsi="Arial" w:cs="Arial"/>
              <w:color w:val="000000"/>
            </w:rPr>
            <w:t>Bertuzzo</w:t>
          </w:r>
          <w:proofErr w:type="spellEnd"/>
          <w:r w:rsidRPr="00A606AD">
            <w:rPr>
              <w:rFonts w:ascii="Arial" w:eastAsia="Times New Roman" w:hAnsi="Arial" w:cs="Arial"/>
              <w:color w:val="000000"/>
            </w:rPr>
            <w:t xml:space="preserve">, E., Gener, L. G., Hall, R. O., Hotchkiss, E. R., </w:t>
          </w:r>
          <w:proofErr w:type="spellStart"/>
          <w:r w:rsidRPr="00A606AD">
            <w:rPr>
              <w:rFonts w:ascii="Arial" w:eastAsia="Times New Roman" w:hAnsi="Arial" w:cs="Arial"/>
              <w:color w:val="000000"/>
            </w:rPr>
            <w:t>Maavara</w:t>
          </w:r>
          <w:proofErr w:type="spellEnd"/>
          <w:r w:rsidRPr="00A606AD">
            <w:rPr>
              <w:rFonts w:ascii="Arial" w:eastAsia="Times New Roman" w:hAnsi="Arial" w:cs="Arial"/>
              <w:color w:val="000000"/>
            </w:rPr>
            <w:t xml:space="preserve">, T., </w:t>
          </w:r>
          <w:proofErr w:type="spellStart"/>
          <w:r w:rsidRPr="00A606AD">
            <w:rPr>
              <w:rFonts w:ascii="Arial" w:eastAsia="Times New Roman" w:hAnsi="Arial" w:cs="Arial"/>
              <w:color w:val="000000"/>
            </w:rPr>
            <w:t>Pavelsky</w:t>
          </w:r>
          <w:proofErr w:type="spellEnd"/>
          <w:r w:rsidRPr="00A606AD">
            <w:rPr>
              <w:rFonts w:ascii="Arial" w:eastAsia="Times New Roman" w:hAnsi="Arial" w:cs="Arial"/>
              <w:color w:val="000000"/>
            </w:rPr>
            <w:t xml:space="preserve">, T. M., Ran, L., Raymond, P., Rosentreter, J. A., &amp; Regnier, P. (2023). River ecosystem metabolism and carbon biogeochemistry in a changing world. In </w:t>
          </w:r>
          <w:r w:rsidRPr="00A606AD">
            <w:rPr>
              <w:rFonts w:ascii="Arial" w:eastAsia="Times New Roman" w:hAnsi="Arial" w:cs="Arial"/>
              <w:iCs/>
              <w:color w:val="000000"/>
            </w:rPr>
            <w:t>Nature</w:t>
          </w:r>
          <w:r w:rsidRPr="00A606AD">
            <w:rPr>
              <w:rFonts w:ascii="Arial" w:eastAsia="Times New Roman" w:hAnsi="Arial" w:cs="Arial"/>
              <w:color w:val="000000"/>
            </w:rPr>
            <w:t xml:space="preserve"> (Vol. 613, Issue 7944, pp. 449–459). Nature Research. https://doi.org/10.1038/s41586-022-05500-8</w:t>
          </w:r>
        </w:p>
        <w:p w14:paraId="27D6D2DE" w14:textId="77777777" w:rsidR="00C536FB" w:rsidRPr="00A606AD" w:rsidRDefault="00C536FB">
          <w:pPr>
            <w:autoSpaceDE w:val="0"/>
            <w:autoSpaceDN w:val="0"/>
            <w:ind w:hanging="480"/>
            <w:divId w:val="40135368"/>
            <w:rPr>
              <w:rFonts w:ascii="Arial" w:eastAsia="Times New Roman" w:hAnsi="Arial" w:cs="Arial"/>
              <w:color w:val="000000"/>
            </w:rPr>
          </w:pPr>
          <w:r w:rsidRPr="00A606AD">
            <w:rPr>
              <w:rFonts w:ascii="Arial" w:eastAsia="Times New Roman" w:hAnsi="Arial" w:cs="Arial"/>
              <w:color w:val="000000"/>
            </w:rPr>
            <w:t xml:space="preserve">Battin, T. J., </w:t>
          </w:r>
          <w:proofErr w:type="spellStart"/>
          <w:r w:rsidRPr="00A606AD">
            <w:rPr>
              <w:rFonts w:ascii="Arial" w:eastAsia="Times New Roman" w:hAnsi="Arial" w:cs="Arial"/>
              <w:color w:val="000000"/>
            </w:rPr>
            <w:t>Luyssaert</w:t>
          </w:r>
          <w:proofErr w:type="spellEnd"/>
          <w:r w:rsidRPr="00A606AD">
            <w:rPr>
              <w:rFonts w:ascii="Arial" w:eastAsia="Times New Roman" w:hAnsi="Arial" w:cs="Arial"/>
              <w:color w:val="000000"/>
            </w:rPr>
            <w:t xml:space="preserve">, S., Kaplan, L. A., </w:t>
          </w:r>
          <w:proofErr w:type="spellStart"/>
          <w:r w:rsidRPr="00A606AD">
            <w:rPr>
              <w:rFonts w:ascii="Arial" w:eastAsia="Times New Roman" w:hAnsi="Arial" w:cs="Arial"/>
              <w:color w:val="000000"/>
            </w:rPr>
            <w:t>Aufdenkampe</w:t>
          </w:r>
          <w:proofErr w:type="spellEnd"/>
          <w:r w:rsidRPr="00A606AD">
            <w:rPr>
              <w:rFonts w:ascii="Arial" w:eastAsia="Times New Roman" w:hAnsi="Arial" w:cs="Arial"/>
              <w:color w:val="000000"/>
            </w:rPr>
            <w:t xml:space="preserve">, A. K., Richter, A., &amp; </w:t>
          </w:r>
          <w:proofErr w:type="spellStart"/>
          <w:r w:rsidRPr="00A606AD">
            <w:rPr>
              <w:rFonts w:ascii="Arial" w:eastAsia="Times New Roman" w:hAnsi="Arial" w:cs="Arial"/>
              <w:color w:val="000000"/>
            </w:rPr>
            <w:t>Tranvik</w:t>
          </w:r>
          <w:proofErr w:type="spellEnd"/>
          <w:r w:rsidRPr="00A606AD">
            <w:rPr>
              <w:rFonts w:ascii="Arial" w:eastAsia="Times New Roman" w:hAnsi="Arial" w:cs="Arial"/>
              <w:color w:val="000000"/>
            </w:rPr>
            <w:t xml:space="preserve">, L. J. (2009). The boundless carbon cycle. In </w:t>
          </w:r>
          <w:r w:rsidRPr="00A606AD">
            <w:rPr>
              <w:rFonts w:ascii="Arial" w:eastAsia="Times New Roman" w:hAnsi="Arial" w:cs="Arial"/>
              <w:iCs/>
              <w:color w:val="000000"/>
            </w:rPr>
            <w:t>Nature Geoscience</w:t>
          </w:r>
          <w:r w:rsidRPr="00A606AD">
            <w:rPr>
              <w:rFonts w:ascii="Arial" w:eastAsia="Times New Roman" w:hAnsi="Arial" w:cs="Arial"/>
              <w:color w:val="000000"/>
            </w:rPr>
            <w:t xml:space="preserve"> (Vol. 2, Issue 9, pp. 598–600). https://doi.org/10.1038/ngeo618</w:t>
          </w:r>
        </w:p>
        <w:p w14:paraId="77644BA3" w14:textId="77777777" w:rsidR="00C536FB" w:rsidRPr="00A606AD" w:rsidRDefault="00C536FB">
          <w:pPr>
            <w:autoSpaceDE w:val="0"/>
            <w:autoSpaceDN w:val="0"/>
            <w:ind w:hanging="480"/>
            <w:divId w:val="1274048044"/>
            <w:rPr>
              <w:rFonts w:ascii="Arial" w:eastAsia="Times New Roman" w:hAnsi="Arial" w:cs="Arial"/>
              <w:color w:val="000000"/>
            </w:rPr>
          </w:pPr>
          <w:r w:rsidRPr="00A606AD">
            <w:rPr>
              <w:rFonts w:ascii="Arial" w:eastAsia="Times New Roman" w:hAnsi="Arial" w:cs="Arial"/>
              <w:color w:val="000000"/>
            </w:rPr>
            <w:t xml:space="preserve">Bernal, S., Cohen, M. J., Ledesma, J. L. J., Kirk, L., Martí, E., &amp; </w:t>
          </w:r>
          <w:proofErr w:type="spellStart"/>
          <w:r w:rsidRPr="00A606AD">
            <w:rPr>
              <w:rFonts w:ascii="Arial" w:eastAsia="Times New Roman" w:hAnsi="Arial" w:cs="Arial"/>
              <w:color w:val="000000"/>
            </w:rPr>
            <w:t>Lupon</w:t>
          </w:r>
          <w:proofErr w:type="spellEnd"/>
          <w:r w:rsidRPr="00A606AD">
            <w:rPr>
              <w:rFonts w:ascii="Arial" w:eastAsia="Times New Roman" w:hAnsi="Arial" w:cs="Arial"/>
              <w:color w:val="000000"/>
            </w:rPr>
            <w:t xml:space="preserve">, A. (2022). Stream metabolism sources a large fraction of carbon dioxide to the atmosphere in two hydrologically contrasting headwater streams. </w:t>
          </w:r>
          <w:r w:rsidRPr="00A606AD">
            <w:rPr>
              <w:rFonts w:ascii="Arial" w:eastAsia="Times New Roman" w:hAnsi="Arial" w:cs="Arial"/>
              <w:iCs/>
              <w:color w:val="000000"/>
            </w:rPr>
            <w:t>Limnology and Oceanography</w:t>
          </w:r>
          <w:r w:rsidRPr="00A606AD">
            <w:rPr>
              <w:rFonts w:ascii="Arial" w:eastAsia="Times New Roman" w:hAnsi="Arial" w:cs="Arial"/>
              <w:color w:val="000000"/>
            </w:rPr>
            <w:t xml:space="preserve">, </w:t>
          </w:r>
          <w:r w:rsidRPr="00A606AD">
            <w:rPr>
              <w:rFonts w:ascii="Arial" w:eastAsia="Times New Roman" w:hAnsi="Arial" w:cs="Arial"/>
              <w:iCs/>
              <w:color w:val="000000"/>
            </w:rPr>
            <w:t>67</w:t>
          </w:r>
          <w:r w:rsidRPr="00A606AD">
            <w:rPr>
              <w:rFonts w:ascii="Arial" w:eastAsia="Times New Roman" w:hAnsi="Arial" w:cs="Arial"/>
              <w:color w:val="000000"/>
            </w:rPr>
            <w:t>(12), 2621–2634. https://doi.org/10.1002/lno.12226</w:t>
          </w:r>
        </w:p>
        <w:p w14:paraId="5DB6A6DF" w14:textId="77777777" w:rsidR="00C536FB" w:rsidRPr="00A606AD" w:rsidRDefault="00C536FB">
          <w:pPr>
            <w:autoSpaceDE w:val="0"/>
            <w:autoSpaceDN w:val="0"/>
            <w:ind w:hanging="480"/>
            <w:divId w:val="784352458"/>
            <w:rPr>
              <w:rFonts w:ascii="Arial" w:eastAsia="Times New Roman" w:hAnsi="Arial" w:cs="Arial"/>
              <w:color w:val="000000"/>
            </w:rPr>
          </w:pPr>
          <w:r w:rsidRPr="00A606AD">
            <w:rPr>
              <w:rFonts w:ascii="Arial" w:eastAsia="Times New Roman" w:hAnsi="Arial" w:cs="Arial"/>
              <w:color w:val="000000"/>
            </w:rPr>
            <w:t xml:space="preserve">Bernhardt, E. S., Rosi, E. J., &amp; Gessner, M. O. (2017). Synthetic chemicals as agents of global change. </w:t>
          </w:r>
          <w:r w:rsidRPr="00A606AD">
            <w:rPr>
              <w:rFonts w:ascii="Arial" w:eastAsia="Times New Roman" w:hAnsi="Arial" w:cs="Arial"/>
              <w:iCs/>
              <w:color w:val="000000"/>
            </w:rPr>
            <w:t>Frontiers in Ecology and the Environment</w:t>
          </w:r>
          <w:r w:rsidRPr="00A606AD">
            <w:rPr>
              <w:rFonts w:ascii="Arial" w:eastAsia="Times New Roman" w:hAnsi="Arial" w:cs="Arial"/>
              <w:color w:val="000000"/>
            </w:rPr>
            <w:t xml:space="preserve">, </w:t>
          </w:r>
          <w:r w:rsidRPr="00A606AD">
            <w:rPr>
              <w:rFonts w:ascii="Arial" w:eastAsia="Times New Roman" w:hAnsi="Arial" w:cs="Arial"/>
              <w:iCs/>
              <w:color w:val="000000"/>
            </w:rPr>
            <w:t>15</w:t>
          </w:r>
          <w:r w:rsidRPr="00A606AD">
            <w:rPr>
              <w:rFonts w:ascii="Arial" w:eastAsia="Times New Roman" w:hAnsi="Arial" w:cs="Arial"/>
              <w:color w:val="000000"/>
            </w:rPr>
            <w:t>(2), 84–90. https://doi.org/10.1002/fee.1450</w:t>
          </w:r>
        </w:p>
        <w:p w14:paraId="432CA030" w14:textId="77777777" w:rsidR="00C536FB" w:rsidRPr="00A606AD" w:rsidRDefault="00C536FB">
          <w:pPr>
            <w:autoSpaceDE w:val="0"/>
            <w:autoSpaceDN w:val="0"/>
            <w:ind w:hanging="480"/>
            <w:divId w:val="1434014470"/>
            <w:rPr>
              <w:rFonts w:ascii="Arial" w:eastAsia="Times New Roman" w:hAnsi="Arial" w:cs="Arial"/>
              <w:color w:val="000000"/>
            </w:rPr>
          </w:pPr>
          <w:proofErr w:type="spellStart"/>
          <w:r w:rsidRPr="00A606AD">
            <w:rPr>
              <w:rFonts w:ascii="Arial" w:eastAsia="Times New Roman" w:hAnsi="Arial" w:cs="Arial"/>
              <w:color w:val="000000"/>
            </w:rPr>
            <w:t>Bertuzzo</w:t>
          </w:r>
          <w:proofErr w:type="spellEnd"/>
          <w:r w:rsidRPr="00A606AD">
            <w:rPr>
              <w:rFonts w:ascii="Arial" w:eastAsia="Times New Roman" w:hAnsi="Arial" w:cs="Arial"/>
              <w:color w:val="000000"/>
            </w:rPr>
            <w:t xml:space="preserve">, E., Hotchkiss, E. R., Argerich, A., </w:t>
          </w:r>
          <w:proofErr w:type="spellStart"/>
          <w:r w:rsidRPr="00A606AD">
            <w:rPr>
              <w:rFonts w:ascii="Arial" w:eastAsia="Times New Roman" w:hAnsi="Arial" w:cs="Arial"/>
              <w:color w:val="000000"/>
            </w:rPr>
            <w:t>Kominoski</w:t>
          </w:r>
          <w:proofErr w:type="spellEnd"/>
          <w:r w:rsidRPr="00A606AD">
            <w:rPr>
              <w:rFonts w:ascii="Arial" w:eastAsia="Times New Roman" w:hAnsi="Arial" w:cs="Arial"/>
              <w:color w:val="000000"/>
            </w:rPr>
            <w:t xml:space="preserve">, J. S., Oviedo-Vargas, D., Savoy, P., Scarlett, R., von Schiller, D., &amp; Heffernan, J. B. (2022). Respiration regimes in rivers: Partitioning source-specific respiration from metabolism time series. </w:t>
          </w:r>
          <w:r w:rsidRPr="00A606AD">
            <w:rPr>
              <w:rFonts w:ascii="Arial" w:eastAsia="Times New Roman" w:hAnsi="Arial" w:cs="Arial"/>
              <w:iCs/>
              <w:color w:val="000000"/>
            </w:rPr>
            <w:lastRenderedPageBreak/>
            <w:t>Limnology and Oceanography</w:t>
          </w:r>
          <w:r w:rsidRPr="00A606AD">
            <w:rPr>
              <w:rFonts w:ascii="Arial" w:eastAsia="Times New Roman" w:hAnsi="Arial" w:cs="Arial"/>
              <w:color w:val="000000"/>
            </w:rPr>
            <w:t xml:space="preserve">, </w:t>
          </w:r>
          <w:r w:rsidRPr="00A606AD">
            <w:rPr>
              <w:rFonts w:ascii="Arial" w:eastAsia="Times New Roman" w:hAnsi="Arial" w:cs="Arial"/>
              <w:iCs/>
              <w:color w:val="000000"/>
            </w:rPr>
            <w:t>67</w:t>
          </w:r>
          <w:r w:rsidRPr="00A606AD">
            <w:rPr>
              <w:rFonts w:ascii="Arial" w:eastAsia="Times New Roman" w:hAnsi="Arial" w:cs="Arial"/>
              <w:color w:val="000000"/>
            </w:rPr>
            <w:t>(11), 2374–2388. https://doi.org/10.1002/lno.12207</w:t>
          </w:r>
        </w:p>
        <w:p w14:paraId="220A2FD9" w14:textId="77777777" w:rsidR="00C536FB" w:rsidRPr="00A606AD" w:rsidRDefault="00C536FB">
          <w:pPr>
            <w:autoSpaceDE w:val="0"/>
            <w:autoSpaceDN w:val="0"/>
            <w:ind w:hanging="480"/>
            <w:divId w:val="1651866104"/>
            <w:rPr>
              <w:rFonts w:ascii="Arial" w:eastAsia="Times New Roman" w:hAnsi="Arial" w:cs="Arial"/>
              <w:color w:val="000000"/>
            </w:rPr>
          </w:pPr>
          <w:r w:rsidRPr="00A606AD">
            <w:rPr>
              <w:rFonts w:ascii="Arial" w:eastAsia="Times New Roman" w:hAnsi="Arial" w:cs="Arial"/>
              <w:color w:val="000000"/>
            </w:rPr>
            <w:t xml:space="preserve">Casson, N. J., Eimers, M. C., Watmough, S. A., &amp; Richardson, M. C. (2019). The role of wetland coverage within the near-stream zone in predicting of seasonal stream export chemistry from forested headwater catchments. </w:t>
          </w:r>
          <w:r w:rsidRPr="00A606AD">
            <w:rPr>
              <w:rFonts w:ascii="Arial" w:eastAsia="Times New Roman" w:hAnsi="Arial" w:cs="Arial"/>
              <w:iCs/>
              <w:color w:val="000000"/>
            </w:rPr>
            <w:t>Hydrological Processes</w:t>
          </w:r>
          <w:r w:rsidRPr="00A606AD">
            <w:rPr>
              <w:rFonts w:ascii="Arial" w:eastAsia="Times New Roman" w:hAnsi="Arial" w:cs="Arial"/>
              <w:color w:val="000000"/>
            </w:rPr>
            <w:t xml:space="preserve">, </w:t>
          </w:r>
          <w:r w:rsidRPr="00A606AD">
            <w:rPr>
              <w:rFonts w:ascii="Arial" w:eastAsia="Times New Roman" w:hAnsi="Arial" w:cs="Arial"/>
              <w:iCs/>
              <w:color w:val="000000"/>
            </w:rPr>
            <w:t>33</w:t>
          </w:r>
          <w:r w:rsidRPr="00A606AD">
            <w:rPr>
              <w:rFonts w:ascii="Arial" w:eastAsia="Times New Roman" w:hAnsi="Arial" w:cs="Arial"/>
              <w:color w:val="000000"/>
            </w:rPr>
            <w:t>(10), 1465–1475. https://doi.org/10.1002/hyp.13413</w:t>
          </w:r>
        </w:p>
        <w:p w14:paraId="7BDA6C93" w14:textId="77777777" w:rsidR="00C536FB" w:rsidRPr="00A606AD" w:rsidRDefault="00C536FB">
          <w:pPr>
            <w:autoSpaceDE w:val="0"/>
            <w:autoSpaceDN w:val="0"/>
            <w:ind w:hanging="480"/>
            <w:divId w:val="1634941572"/>
            <w:rPr>
              <w:rFonts w:ascii="Arial" w:eastAsia="Times New Roman" w:hAnsi="Arial" w:cs="Arial"/>
              <w:color w:val="000000"/>
            </w:rPr>
          </w:pPr>
          <w:r w:rsidRPr="00A606AD">
            <w:rPr>
              <w:rFonts w:ascii="Arial" w:eastAsia="Times New Roman" w:hAnsi="Arial" w:cs="Arial"/>
              <w:color w:val="000000"/>
            </w:rPr>
            <w:t xml:space="preserve">Cole, J. J., &amp; Caraco, N. F. (2001). Carbon in catchments: Connecting terrestrial carbon losses with aquatic metabolism. </w:t>
          </w:r>
          <w:r w:rsidRPr="00A606AD">
            <w:rPr>
              <w:rFonts w:ascii="Arial" w:eastAsia="Times New Roman" w:hAnsi="Arial" w:cs="Arial"/>
              <w:iCs/>
              <w:color w:val="000000"/>
            </w:rPr>
            <w:t>Marine and Freshwater Research</w:t>
          </w:r>
          <w:r w:rsidRPr="00A606AD">
            <w:rPr>
              <w:rFonts w:ascii="Arial" w:eastAsia="Times New Roman" w:hAnsi="Arial" w:cs="Arial"/>
              <w:color w:val="000000"/>
            </w:rPr>
            <w:t xml:space="preserve">, </w:t>
          </w:r>
          <w:r w:rsidRPr="00A606AD">
            <w:rPr>
              <w:rFonts w:ascii="Arial" w:eastAsia="Times New Roman" w:hAnsi="Arial" w:cs="Arial"/>
              <w:iCs/>
              <w:color w:val="000000"/>
            </w:rPr>
            <w:t>52</w:t>
          </w:r>
          <w:r w:rsidRPr="00A606AD">
            <w:rPr>
              <w:rFonts w:ascii="Arial" w:eastAsia="Times New Roman" w:hAnsi="Arial" w:cs="Arial"/>
              <w:color w:val="000000"/>
            </w:rPr>
            <w:t>(1), 101–110. https://doi.org/10.1071/MF00084</w:t>
          </w:r>
        </w:p>
        <w:p w14:paraId="05842DF4" w14:textId="77777777" w:rsidR="00C536FB" w:rsidRPr="00A606AD" w:rsidRDefault="00C536FB">
          <w:pPr>
            <w:autoSpaceDE w:val="0"/>
            <w:autoSpaceDN w:val="0"/>
            <w:ind w:hanging="480"/>
            <w:divId w:val="1967661132"/>
            <w:rPr>
              <w:rFonts w:ascii="Arial" w:eastAsia="Times New Roman" w:hAnsi="Arial" w:cs="Arial"/>
              <w:color w:val="000000"/>
            </w:rPr>
          </w:pPr>
          <w:r w:rsidRPr="00A606AD">
            <w:rPr>
              <w:rFonts w:ascii="Arial" w:eastAsia="Times New Roman" w:hAnsi="Arial" w:cs="Arial"/>
              <w:color w:val="000000"/>
            </w:rPr>
            <w:t xml:space="preserve">Cole, J. J., Prairie, Y. T., Caraco, N. F., McDowell, W. H., </w:t>
          </w:r>
          <w:proofErr w:type="spellStart"/>
          <w:r w:rsidRPr="00A606AD">
            <w:rPr>
              <w:rFonts w:ascii="Arial" w:eastAsia="Times New Roman" w:hAnsi="Arial" w:cs="Arial"/>
              <w:color w:val="000000"/>
            </w:rPr>
            <w:t>Tranvik</w:t>
          </w:r>
          <w:proofErr w:type="spellEnd"/>
          <w:r w:rsidRPr="00A606AD">
            <w:rPr>
              <w:rFonts w:ascii="Arial" w:eastAsia="Times New Roman" w:hAnsi="Arial" w:cs="Arial"/>
              <w:color w:val="000000"/>
            </w:rPr>
            <w:t xml:space="preserve">, L. J., Striegl, R. G., Duarte, C. M., Kortelainen, P., Downing, J. A., Middelburg, J. J., &amp; </w:t>
          </w:r>
          <w:proofErr w:type="spellStart"/>
          <w:r w:rsidRPr="00A606AD">
            <w:rPr>
              <w:rFonts w:ascii="Arial" w:eastAsia="Times New Roman" w:hAnsi="Arial" w:cs="Arial"/>
              <w:color w:val="000000"/>
            </w:rPr>
            <w:t>Melack</w:t>
          </w:r>
          <w:proofErr w:type="spellEnd"/>
          <w:r w:rsidRPr="00A606AD">
            <w:rPr>
              <w:rFonts w:ascii="Arial" w:eastAsia="Times New Roman" w:hAnsi="Arial" w:cs="Arial"/>
              <w:color w:val="000000"/>
            </w:rPr>
            <w:t xml:space="preserve">, J. (2007). Plumbing the global carbon cycle: Integrating inland waters into the terrestrial carbon budget. </w:t>
          </w:r>
          <w:r w:rsidRPr="00A606AD">
            <w:rPr>
              <w:rFonts w:ascii="Arial" w:eastAsia="Times New Roman" w:hAnsi="Arial" w:cs="Arial"/>
              <w:iCs/>
              <w:color w:val="000000"/>
            </w:rPr>
            <w:t>Ecosystems</w:t>
          </w:r>
          <w:r w:rsidRPr="00A606AD">
            <w:rPr>
              <w:rFonts w:ascii="Arial" w:eastAsia="Times New Roman" w:hAnsi="Arial" w:cs="Arial"/>
              <w:color w:val="000000"/>
            </w:rPr>
            <w:t xml:space="preserve">, </w:t>
          </w:r>
          <w:r w:rsidRPr="00A606AD">
            <w:rPr>
              <w:rFonts w:ascii="Arial" w:eastAsia="Times New Roman" w:hAnsi="Arial" w:cs="Arial"/>
              <w:iCs/>
              <w:color w:val="000000"/>
            </w:rPr>
            <w:t>10</w:t>
          </w:r>
          <w:r w:rsidRPr="00A606AD">
            <w:rPr>
              <w:rFonts w:ascii="Arial" w:eastAsia="Times New Roman" w:hAnsi="Arial" w:cs="Arial"/>
              <w:color w:val="000000"/>
            </w:rPr>
            <w:t>(1), 171–184. https://doi.org/10.1007/s10021-006-9013-8</w:t>
          </w:r>
        </w:p>
        <w:p w14:paraId="3AE3A882" w14:textId="77777777" w:rsidR="00C536FB" w:rsidRPr="00A606AD" w:rsidRDefault="00C536FB">
          <w:pPr>
            <w:autoSpaceDE w:val="0"/>
            <w:autoSpaceDN w:val="0"/>
            <w:ind w:hanging="480"/>
            <w:divId w:val="263198402"/>
            <w:rPr>
              <w:rFonts w:ascii="Arial" w:eastAsia="Times New Roman" w:hAnsi="Arial" w:cs="Arial"/>
              <w:color w:val="000000"/>
            </w:rPr>
          </w:pPr>
          <w:r w:rsidRPr="00A606AD">
            <w:rPr>
              <w:rFonts w:ascii="Arial" w:eastAsia="Times New Roman" w:hAnsi="Arial" w:cs="Arial"/>
              <w:color w:val="000000"/>
            </w:rPr>
            <w:t xml:space="preserve">Crawford, J. T., Lottig, N. R., Stanley, E. H., Walker, J. F., Hanson, P. C., Finlay, J. C., &amp; Striegl, R. G. (2014). CO2 and CH4 emissions from streams in a lake-rich landscape: Patterns, controls, and regional significance. </w:t>
          </w:r>
          <w:r w:rsidRPr="00A606AD">
            <w:rPr>
              <w:rFonts w:ascii="Arial" w:eastAsia="Times New Roman" w:hAnsi="Arial" w:cs="Arial"/>
              <w:iCs/>
              <w:color w:val="000000"/>
            </w:rPr>
            <w:t>Global Biogeochemical Cycles</w:t>
          </w:r>
          <w:r w:rsidRPr="00A606AD">
            <w:rPr>
              <w:rFonts w:ascii="Arial" w:eastAsia="Times New Roman" w:hAnsi="Arial" w:cs="Arial"/>
              <w:color w:val="000000"/>
            </w:rPr>
            <w:t xml:space="preserve">, </w:t>
          </w:r>
          <w:r w:rsidRPr="00A606AD">
            <w:rPr>
              <w:rFonts w:ascii="Arial" w:eastAsia="Times New Roman" w:hAnsi="Arial" w:cs="Arial"/>
              <w:iCs/>
              <w:color w:val="000000"/>
            </w:rPr>
            <w:t>28</w:t>
          </w:r>
          <w:r w:rsidRPr="00A606AD">
            <w:rPr>
              <w:rFonts w:ascii="Arial" w:eastAsia="Times New Roman" w:hAnsi="Arial" w:cs="Arial"/>
              <w:color w:val="000000"/>
            </w:rPr>
            <w:t>(3), 197–210. https://doi.org/10.1002/2013GB004661</w:t>
          </w:r>
        </w:p>
        <w:p w14:paraId="4AC445EA" w14:textId="77777777" w:rsidR="00C536FB" w:rsidRPr="00A606AD" w:rsidRDefault="00C536FB">
          <w:pPr>
            <w:autoSpaceDE w:val="0"/>
            <w:autoSpaceDN w:val="0"/>
            <w:ind w:hanging="480"/>
            <w:divId w:val="1197431110"/>
            <w:rPr>
              <w:rFonts w:ascii="Arial" w:eastAsia="Times New Roman" w:hAnsi="Arial" w:cs="Arial"/>
              <w:color w:val="000000"/>
            </w:rPr>
          </w:pPr>
          <w:r w:rsidRPr="00A606AD">
            <w:rPr>
              <w:rFonts w:ascii="Arial" w:eastAsia="Times New Roman" w:hAnsi="Arial" w:cs="Arial"/>
              <w:color w:val="000000"/>
            </w:rPr>
            <w:t xml:space="preserve">Drake, T. W., Raymond, P. A., &amp; Spencer, R. G. M. (2018). Terrestrial carbon inputs to inland waters: A current synthesis of estimates and uncertainty. In </w:t>
          </w:r>
          <w:r w:rsidRPr="00A606AD">
            <w:rPr>
              <w:rFonts w:ascii="Arial" w:eastAsia="Times New Roman" w:hAnsi="Arial" w:cs="Arial"/>
              <w:iCs/>
              <w:color w:val="000000"/>
            </w:rPr>
            <w:t xml:space="preserve">Limnology </w:t>
          </w:r>
          <w:proofErr w:type="gramStart"/>
          <w:r w:rsidRPr="00A606AD">
            <w:rPr>
              <w:rFonts w:ascii="Arial" w:eastAsia="Times New Roman" w:hAnsi="Arial" w:cs="Arial"/>
              <w:iCs/>
              <w:color w:val="000000"/>
            </w:rPr>
            <w:t>And</w:t>
          </w:r>
          <w:proofErr w:type="gramEnd"/>
          <w:r w:rsidRPr="00A606AD">
            <w:rPr>
              <w:rFonts w:ascii="Arial" w:eastAsia="Times New Roman" w:hAnsi="Arial" w:cs="Arial"/>
              <w:iCs/>
              <w:color w:val="000000"/>
            </w:rPr>
            <w:t xml:space="preserve"> Oceanography Letters</w:t>
          </w:r>
          <w:r w:rsidRPr="00A606AD">
            <w:rPr>
              <w:rFonts w:ascii="Arial" w:eastAsia="Times New Roman" w:hAnsi="Arial" w:cs="Arial"/>
              <w:color w:val="000000"/>
            </w:rPr>
            <w:t xml:space="preserve"> (Vol. 3, Issue 3, pp. 132–142). John Wiley and Sons Inc. https://doi.org/10.1002/lol2.10055</w:t>
          </w:r>
        </w:p>
        <w:p w14:paraId="66BAEECF" w14:textId="77777777" w:rsidR="00C536FB" w:rsidRPr="00A606AD" w:rsidRDefault="00C536FB">
          <w:pPr>
            <w:autoSpaceDE w:val="0"/>
            <w:autoSpaceDN w:val="0"/>
            <w:ind w:hanging="480"/>
            <w:divId w:val="745036181"/>
            <w:rPr>
              <w:rFonts w:ascii="Arial" w:eastAsia="Times New Roman" w:hAnsi="Arial" w:cs="Arial"/>
              <w:color w:val="000000"/>
            </w:rPr>
          </w:pPr>
          <w:r w:rsidRPr="00A606AD">
            <w:rPr>
              <w:rFonts w:ascii="Arial" w:eastAsia="Times New Roman" w:hAnsi="Arial" w:cs="Arial"/>
              <w:color w:val="000000"/>
            </w:rPr>
            <w:t xml:space="preserve">Duvert, C., Bossa, M., Tyler, K. J., Wynn, J. G., Munksgaard, N. C., Bird, M. I., Setterfield, S. A., &amp; Hutley, L. B. (2019). Groundwater-Derived DIC and Carbonate Buffering Enhance Fluvial CO 2 Evasion in Two Australian Tropical Rivers. </w:t>
          </w:r>
          <w:r w:rsidRPr="00A606AD">
            <w:rPr>
              <w:rFonts w:ascii="Arial" w:eastAsia="Times New Roman" w:hAnsi="Arial" w:cs="Arial"/>
              <w:iCs/>
              <w:color w:val="000000"/>
            </w:rPr>
            <w:t xml:space="preserve">Journal of Geophysical Research: </w:t>
          </w:r>
          <w:proofErr w:type="spellStart"/>
          <w:r w:rsidRPr="00A606AD">
            <w:rPr>
              <w:rFonts w:ascii="Arial" w:eastAsia="Times New Roman" w:hAnsi="Arial" w:cs="Arial"/>
              <w:iCs/>
              <w:color w:val="000000"/>
            </w:rPr>
            <w:t>Biogeosciences</w:t>
          </w:r>
          <w:proofErr w:type="spellEnd"/>
          <w:r w:rsidRPr="00A606AD">
            <w:rPr>
              <w:rFonts w:ascii="Arial" w:eastAsia="Times New Roman" w:hAnsi="Arial" w:cs="Arial"/>
              <w:color w:val="000000"/>
            </w:rPr>
            <w:t xml:space="preserve">, </w:t>
          </w:r>
          <w:r w:rsidRPr="00A606AD">
            <w:rPr>
              <w:rFonts w:ascii="Arial" w:eastAsia="Times New Roman" w:hAnsi="Arial" w:cs="Arial"/>
              <w:iCs/>
              <w:color w:val="000000"/>
            </w:rPr>
            <w:t>124</w:t>
          </w:r>
          <w:r w:rsidRPr="00A606AD">
            <w:rPr>
              <w:rFonts w:ascii="Arial" w:eastAsia="Times New Roman" w:hAnsi="Arial" w:cs="Arial"/>
              <w:color w:val="000000"/>
            </w:rPr>
            <w:t>(2), 312–327. https://doi.org/10.1029/2018JG004912</w:t>
          </w:r>
        </w:p>
        <w:p w14:paraId="2C685C02" w14:textId="77777777" w:rsidR="00C536FB" w:rsidRPr="00A606AD" w:rsidRDefault="00C536FB">
          <w:pPr>
            <w:autoSpaceDE w:val="0"/>
            <w:autoSpaceDN w:val="0"/>
            <w:ind w:hanging="480"/>
            <w:divId w:val="1612123767"/>
            <w:rPr>
              <w:rFonts w:ascii="Arial" w:eastAsia="Times New Roman" w:hAnsi="Arial" w:cs="Arial"/>
              <w:color w:val="000000"/>
            </w:rPr>
          </w:pPr>
          <w:r w:rsidRPr="00A606AD">
            <w:rPr>
              <w:rFonts w:ascii="Arial" w:eastAsia="Times New Roman" w:hAnsi="Arial" w:cs="Arial"/>
              <w:color w:val="000000"/>
            </w:rPr>
            <w:t xml:space="preserve">Evenson, G. R., Golden, H. E., Lane, C. R., McLaughlin, D. L., &amp; D’Amico, E. (2018). Depressional wetlands affect watershed hydrological, biogeochemical, and ecological functions. </w:t>
          </w:r>
          <w:r w:rsidRPr="00A606AD">
            <w:rPr>
              <w:rFonts w:ascii="Arial" w:eastAsia="Times New Roman" w:hAnsi="Arial" w:cs="Arial"/>
              <w:iCs/>
              <w:color w:val="000000"/>
            </w:rPr>
            <w:t>Ecological Applications</w:t>
          </w:r>
          <w:r w:rsidRPr="00A606AD">
            <w:rPr>
              <w:rFonts w:ascii="Arial" w:eastAsia="Times New Roman" w:hAnsi="Arial" w:cs="Arial"/>
              <w:color w:val="000000"/>
            </w:rPr>
            <w:t xml:space="preserve">, </w:t>
          </w:r>
          <w:r w:rsidRPr="00A606AD">
            <w:rPr>
              <w:rFonts w:ascii="Arial" w:eastAsia="Times New Roman" w:hAnsi="Arial" w:cs="Arial"/>
              <w:iCs/>
              <w:color w:val="000000"/>
            </w:rPr>
            <w:t>28</w:t>
          </w:r>
          <w:r w:rsidRPr="00A606AD">
            <w:rPr>
              <w:rFonts w:ascii="Arial" w:eastAsia="Times New Roman" w:hAnsi="Arial" w:cs="Arial"/>
              <w:color w:val="000000"/>
            </w:rPr>
            <w:t>(4), 953–966. https://doi.org/10.1002/eap.1701</w:t>
          </w:r>
        </w:p>
        <w:p w14:paraId="3A9E8647" w14:textId="77777777" w:rsidR="00C536FB" w:rsidRPr="00A606AD" w:rsidRDefault="00C536FB">
          <w:pPr>
            <w:autoSpaceDE w:val="0"/>
            <w:autoSpaceDN w:val="0"/>
            <w:ind w:hanging="480"/>
            <w:divId w:val="1361126178"/>
            <w:rPr>
              <w:rFonts w:ascii="Arial" w:eastAsia="Times New Roman" w:hAnsi="Arial" w:cs="Arial"/>
              <w:color w:val="000000"/>
            </w:rPr>
          </w:pPr>
          <w:r w:rsidRPr="00A606AD">
            <w:rPr>
              <w:rFonts w:ascii="Arial" w:eastAsia="Times New Roman" w:hAnsi="Arial" w:cs="Arial"/>
              <w:color w:val="000000"/>
            </w:rPr>
            <w:t xml:space="preserve">Hall, R. O., Tank, J. L., Baker, M. A., Rosi-Marshall, E. J., &amp; Hotchkiss, E. R. (2016). Metabolism, Gas Exchange, and Carbon Spiraling in Rivers. </w:t>
          </w:r>
          <w:r w:rsidRPr="00A606AD">
            <w:rPr>
              <w:rFonts w:ascii="Arial" w:eastAsia="Times New Roman" w:hAnsi="Arial" w:cs="Arial"/>
              <w:iCs/>
              <w:color w:val="000000"/>
            </w:rPr>
            <w:t>Ecosystems</w:t>
          </w:r>
          <w:r w:rsidRPr="00A606AD">
            <w:rPr>
              <w:rFonts w:ascii="Arial" w:eastAsia="Times New Roman" w:hAnsi="Arial" w:cs="Arial"/>
              <w:color w:val="000000"/>
            </w:rPr>
            <w:t xml:space="preserve">, </w:t>
          </w:r>
          <w:r w:rsidRPr="00A606AD">
            <w:rPr>
              <w:rFonts w:ascii="Arial" w:eastAsia="Times New Roman" w:hAnsi="Arial" w:cs="Arial"/>
              <w:iCs/>
              <w:color w:val="000000"/>
            </w:rPr>
            <w:t>19</w:t>
          </w:r>
          <w:r w:rsidRPr="00A606AD">
            <w:rPr>
              <w:rFonts w:ascii="Arial" w:eastAsia="Times New Roman" w:hAnsi="Arial" w:cs="Arial"/>
              <w:color w:val="000000"/>
            </w:rPr>
            <w:t>(1), 73–86. https://doi.org/10.1007/s10021-015-9918-1</w:t>
          </w:r>
        </w:p>
        <w:p w14:paraId="6E922B8E" w14:textId="77777777" w:rsidR="00C536FB" w:rsidRPr="00A606AD" w:rsidRDefault="00C536FB">
          <w:pPr>
            <w:autoSpaceDE w:val="0"/>
            <w:autoSpaceDN w:val="0"/>
            <w:ind w:hanging="480"/>
            <w:divId w:val="1532574545"/>
            <w:rPr>
              <w:rFonts w:ascii="Arial" w:eastAsia="Times New Roman" w:hAnsi="Arial" w:cs="Arial"/>
              <w:color w:val="000000"/>
            </w:rPr>
          </w:pPr>
          <w:r w:rsidRPr="00A606AD">
            <w:rPr>
              <w:rFonts w:ascii="Arial" w:eastAsia="Times New Roman" w:hAnsi="Arial" w:cs="Arial"/>
              <w:color w:val="000000"/>
            </w:rPr>
            <w:lastRenderedPageBreak/>
            <w:t xml:space="preserve">Hall, R. O., &amp; Ulseth, A. J. (2020). Gas exchange in streams and rivers. In </w:t>
          </w:r>
          <w:r w:rsidRPr="00A606AD">
            <w:rPr>
              <w:rFonts w:ascii="Arial" w:eastAsia="Times New Roman" w:hAnsi="Arial" w:cs="Arial"/>
              <w:iCs/>
              <w:color w:val="000000"/>
            </w:rPr>
            <w:t>Wiley Interdisciplinary Reviews: Water</w:t>
          </w:r>
          <w:r w:rsidRPr="00A606AD">
            <w:rPr>
              <w:rFonts w:ascii="Arial" w:eastAsia="Times New Roman" w:hAnsi="Arial" w:cs="Arial"/>
              <w:color w:val="000000"/>
            </w:rPr>
            <w:t xml:space="preserve"> (Vol. 7, Issue 1). John Wiley and Sons Inc. https://doi.org/10.1002/WAT2.1391</w:t>
          </w:r>
        </w:p>
        <w:p w14:paraId="789DD7A6" w14:textId="648910AC" w:rsidR="00C536FB" w:rsidRDefault="00C536FB">
          <w:pPr>
            <w:autoSpaceDE w:val="0"/>
            <w:autoSpaceDN w:val="0"/>
            <w:ind w:hanging="480"/>
            <w:divId w:val="1767068010"/>
            <w:rPr>
              <w:rFonts w:ascii="Arial" w:eastAsia="Times New Roman" w:hAnsi="Arial" w:cs="Arial"/>
              <w:color w:val="000000"/>
            </w:rPr>
          </w:pPr>
          <w:r w:rsidRPr="00A606AD">
            <w:rPr>
              <w:rFonts w:ascii="Arial" w:eastAsia="Times New Roman" w:hAnsi="Arial" w:cs="Arial"/>
              <w:color w:val="000000"/>
            </w:rPr>
            <w:t xml:space="preserve">Harvey, J., &amp; </w:t>
          </w:r>
          <w:proofErr w:type="spellStart"/>
          <w:r w:rsidRPr="00A606AD">
            <w:rPr>
              <w:rFonts w:ascii="Arial" w:eastAsia="Times New Roman" w:hAnsi="Arial" w:cs="Arial"/>
              <w:color w:val="000000"/>
            </w:rPr>
            <w:t>Gooseff</w:t>
          </w:r>
          <w:proofErr w:type="spellEnd"/>
          <w:r w:rsidRPr="00A606AD">
            <w:rPr>
              <w:rFonts w:ascii="Arial" w:eastAsia="Times New Roman" w:hAnsi="Arial" w:cs="Arial"/>
              <w:color w:val="000000"/>
            </w:rPr>
            <w:t xml:space="preserve">, M. (2015). River corridor science: Hydrologic exchange and ecological consequences from bedforms to basins. In </w:t>
          </w:r>
          <w:r w:rsidRPr="00A606AD">
            <w:rPr>
              <w:rFonts w:ascii="Arial" w:eastAsia="Times New Roman" w:hAnsi="Arial" w:cs="Arial"/>
              <w:iCs/>
              <w:color w:val="000000"/>
            </w:rPr>
            <w:t>Water Resources Research</w:t>
          </w:r>
          <w:r w:rsidRPr="00A606AD">
            <w:rPr>
              <w:rFonts w:ascii="Arial" w:eastAsia="Times New Roman" w:hAnsi="Arial" w:cs="Arial"/>
              <w:color w:val="000000"/>
            </w:rPr>
            <w:t xml:space="preserve"> (Vol. 51, Issue 9, pp. 6893–6922). Blackwell Publishing Ltd. </w:t>
          </w:r>
          <w:hyperlink r:id="rId26" w:history="1">
            <w:r w:rsidR="00646F5D" w:rsidRPr="003D2554">
              <w:rPr>
                <w:rStyle w:val="Hyperlink"/>
                <w:rFonts w:ascii="Arial" w:eastAsia="Times New Roman" w:hAnsi="Arial" w:cs="Arial"/>
              </w:rPr>
              <w:t>https://doi.org/10.1002/2015WR017617</w:t>
            </w:r>
          </w:hyperlink>
        </w:p>
        <w:p w14:paraId="311CCAE3" w14:textId="3D8EC677" w:rsidR="00646F5D" w:rsidRPr="00A606AD" w:rsidRDefault="00646F5D">
          <w:pPr>
            <w:autoSpaceDE w:val="0"/>
            <w:autoSpaceDN w:val="0"/>
            <w:ind w:hanging="480"/>
            <w:divId w:val="1767068010"/>
            <w:rPr>
              <w:rFonts w:ascii="Arial" w:eastAsia="Times New Roman" w:hAnsi="Arial" w:cs="Arial"/>
              <w:color w:val="000000"/>
            </w:rPr>
          </w:pPr>
          <w:r w:rsidRPr="00646F5D">
            <w:rPr>
              <w:rFonts w:ascii="Arial" w:eastAsia="Times New Roman" w:hAnsi="Arial" w:cs="Arial"/>
              <w:color w:val="000000"/>
            </w:rPr>
            <w:t>Hauer, F. R., &amp; Lamberti, G. (Eds.). (2017). </w:t>
          </w:r>
          <w:r w:rsidRPr="00646F5D">
            <w:rPr>
              <w:rFonts w:ascii="Arial" w:eastAsia="Times New Roman" w:hAnsi="Arial" w:cs="Arial"/>
              <w:i/>
              <w:iCs/>
              <w:color w:val="000000"/>
            </w:rPr>
            <w:t>Methods in stream ecology: Volume 1: Ecosystem structure</w:t>
          </w:r>
          <w:r w:rsidRPr="00646F5D">
            <w:rPr>
              <w:rFonts w:ascii="Arial" w:eastAsia="Times New Roman" w:hAnsi="Arial" w:cs="Arial"/>
              <w:color w:val="000000"/>
            </w:rPr>
            <w:t>. Academic Press.</w:t>
          </w:r>
        </w:p>
        <w:p w14:paraId="5A66FF41" w14:textId="77777777" w:rsidR="00C536FB" w:rsidRPr="00A606AD" w:rsidRDefault="00C536FB">
          <w:pPr>
            <w:autoSpaceDE w:val="0"/>
            <w:autoSpaceDN w:val="0"/>
            <w:ind w:hanging="480"/>
            <w:divId w:val="1349797030"/>
            <w:rPr>
              <w:rFonts w:ascii="Arial" w:eastAsia="Times New Roman" w:hAnsi="Arial" w:cs="Arial"/>
              <w:color w:val="000000"/>
            </w:rPr>
          </w:pPr>
          <w:r w:rsidRPr="00A606AD">
            <w:rPr>
              <w:rFonts w:ascii="Arial" w:eastAsia="Times New Roman" w:hAnsi="Arial" w:cs="Arial"/>
              <w:color w:val="000000"/>
            </w:rPr>
            <w:t xml:space="preserve">Hedin, L. O., Von Fischer, J. C., Ostrom, N. E., Kennedy, B. P., Brown, M. G., &amp; Philip Robertson, G. (1998). Thermodynamic constraints on nitrogen transformations and other biogeochemical processes at soil-stream interfaces. </w:t>
          </w:r>
          <w:r w:rsidRPr="00A606AD">
            <w:rPr>
              <w:rFonts w:ascii="Arial" w:eastAsia="Times New Roman" w:hAnsi="Arial" w:cs="Arial"/>
              <w:iCs/>
              <w:color w:val="000000"/>
            </w:rPr>
            <w:t>Ecology</w:t>
          </w:r>
          <w:r w:rsidRPr="00A606AD">
            <w:rPr>
              <w:rFonts w:ascii="Arial" w:eastAsia="Times New Roman" w:hAnsi="Arial" w:cs="Arial"/>
              <w:color w:val="000000"/>
            </w:rPr>
            <w:t xml:space="preserve">, </w:t>
          </w:r>
          <w:r w:rsidRPr="00A606AD">
            <w:rPr>
              <w:rFonts w:ascii="Arial" w:eastAsia="Times New Roman" w:hAnsi="Arial" w:cs="Arial"/>
              <w:iCs/>
              <w:color w:val="000000"/>
            </w:rPr>
            <w:t>79</w:t>
          </w:r>
          <w:r w:rsidRPr="00A606AD">
            <w:rPr>
              <w:rFonts w:ascii="Arial" w:eastAsia="Times New Roman" w:hAnsi="Arial" w:cs="Arial"/>
              <w:color w:val="000000"/>
            </w:rPr>
            <w:t>(2), 684–703. https://doi.org/10.1890/0012-9658(1998)079[</w:t>
          </w:r>
          <w:proofErr w:type="gramStart"/>
          <w:r w:rsidRPr="00A606AD">
            <w:rPr>
              <w:rFonts w:ascii="Arial" w:eastAsia="Times New Roman" w:hAnsi="Arial" w:cs="Arial"/>
              <w:color w:val="000000"/>
            </w:rPr>
            <w:t>0684:TCONAO</w:t>
          </w:r>
          <w:proofErr w:type="gramEnd"/>
          <w:r w:rsidRPr="00A606AD">
            <w:rPr>
              <w:rFonts w:ascii="Arial" w:eastAsia="Times New Roman" w:hAnsi="Arial" w:cs="Arial"/>
              <w:color w:val="000000"/>
            </w:rPr>
            <w:t>]2.0.CO;2</w:t>
          </w:r>
        </w:p>
        <w:p w14:paraId="3C5B3582" w14:textId="77777777" w:rsidR="00C536FB" w:rsidRPr="00A606AD" w:rsidRDefault="00C536FB">
          <w:pPr>
            <w:autoSpaceDE w:val="0"/>
            <w:autoSpaceDN w:val="0"/>
            <w:ind w:hanging="480"/>
            <w:divId w:val="1303661160"/>
            <w:rPr>
              <w:rFonts w:ascii="Arial" w:eastAsia="Times New Roman" w:hAnsi="Arial" w:cs="Arial"/>
              <w:color w:val="000000"/>
            </w:rPr>
          </w:pPr>
          <w:r w:rsidRPr="00A606AD">
            <w:rPr>
              <w:rFonts w:ascii="Arial" w:eastAsia="Times New Roman" w:hAnsi="Arial" w:cs="Arial"/>
              <w:color w:val="000000"/>
            </w:rPr>
            <w:t xml:space="preserve">Hosen, J. D., Armstrong, A. W., &amp; Palmer, M. A. (2018). Dissolved organic matter variations in coastal plain wetland watersheds: The integrated role of hydrological connectivity, land use, and seasonality. </w:t>
          </w:r>
          <w:r w:rsidRPr="00A606AD">
            <w:rPr>
              <w:rFonts w:ascii="Arial" w:eastAsia="Times New Roman" w:hAnsi="Arial" w:cs="Arial"/>
              <w:iCs/>
              <w:color w:val="000000"/>
            </w:rPr>
            <w:t>Hydrological Processes</w:t>
          </w:r>
          <w:r w:rsidRPr="00A606AD">
            <w:rPr>
              <w:rFonts w:ascii="Arial" w:eastAsia="Times New Roman" w:hAnsi="Arial" w:cs="Arial"/>
              <w:color w:val="000000"/>
            </w:rPr>
            <w:t xml:space="preserve">, </w:t>
          </w:r>
          <w:r w:rsidRPr="00A606AD">
            <w:rPr>
              <w:rFonts w:ascii="Arial" w:eastAsia="Times New Roman" w:hAnsi="Arial" w:cs="Arial"/>
              <w:iCs/>
              <w:color w:val="000000"/>
            </w:rPr>
            <w:t>32</w:t>
          </w:r>
          <w:r w:rsidRPr="00A606AD">
            <w:rPr>
              <w:rFonts w:ascii="Arial" w:eastAsia="Times New Roman" w:hAnsi="Arial" w:cs="Arial"/>
              <w:color w:val="000000"/>
            </w:rPr>
            <w:t>(11), 1664–1681. https://doi.org/10.1002/hyp.11519</w:t>
          </w:r>
        </w:p>
        <w:p w14:paraId="12208E5A" w14:textId="77777777" w:rsidR="00C536FB" w:rsidRPr="00A606AD" w:rsidRDefault="00C536FB">
          <w:pPr>
            <w:autoSpaceDE w:val="0"/>
            <w:autoSpaceDN w:val="0"/>
            <w:ind w:hanging="480"/>
            <w:divId w:val="1488326891"/>
            <w:rPr>
              <w:rFonts w:ascii="Arial" w:eastAsia="Times New Roman" w:hAnsi="Arial" w:cs="Arial"/>
              <w:color w:val="000000"/>
            </w:rPr>
          </w:pPr>
          <w:r w:rsidRPr="00A606AD">
            <w:rPr>
              <w:rFonts w:ascii="Arial" w:eastAsia="Times New Roman" w:hAnsi="Arial" w:cs="Arial"/>
              <w:color w:val="000000"/>
            </w:rPr>
            <w:t xml:space="preserve">Hotchkiss, E. R., Hall, R. O., Sponseller, R. A., Butman, D., </w:t>
          </w:r>
          <w:proofErr w:type="spellStart"/>
          <w:r w:rsidRPr="00A606AD">
            <w:rPr>
              <w:rFonts w:ascii="Arial" w:eastAsia="Times New Roman" w:hAnsi="Arial" w:cs="Arial"/>
              <w:color w:val="000000"/>
            </w:rPr>
            <w:t>Klaminder</w:t>
          </w:r>
          <w:proofErr w:type="spellEnd"/>
          <w:r w:rsidRPr="00A606AD">
            <w:rPr>
              <w:rFonts w:ascii="Arial" w:eastAsia="Times New Roman" w:hAnsi="Arial" w:cs="Arial"/>
              <w:color w:val="000000"/>
            </w:rPr>
            <w:t xml:space="preserve">, J., Laudon, H., Rosvall, M., &amp; Karlsson, J. (2015). Sources of and processes controlling CO2emissions change with the size of streams and rivers. </w:t>
          </w:r>
          <w:r w:rsidRPr="00A606AD">
            <w:rPr>
              <w:rFonts w:ascii="Arial" w:eastAsia="Times New Roman" w:hAnsi="Arial" w:cs="Arial"/>
              <w:iCs/>
              <w:color w:val="000000"/>
            </w:rPr>
            <w:t>Nature Geoscience</w:t>
          </w:r>
          <w:r w:rsidRPr="00A606AD">
            <w:rPr>
              <w:rFonts w:ascii="Arial" w:eastAsia="Times New Roman" w:hAnsi="Arial" w:cs="Arial"/>
              <w:color w:val="000000"/>
            </w:rPr>
            <w:t xml:space="preserve">, </w:t>
          </w:r>
          <w:r w:rsidRPr="00A606AD">
            <w:rPr>
              <w:rFonts w:ascii="Arial" w:eastAsia="Times New Roman" w:hAnsi="Arial" w:cs="Arial"/>
              <w:iCs/>
              <w:color w:val="000000"/>
            </w:rPr>
            <w:t>8</w:t>
          </w:r>
          <w:r w:rsidRPr="00A606AD">
            <w:rPr>
              <w:rFonts w:ascii="Arial" w:eastAsia="Times New Roman" w:hAnsi="Arial" w:cs="Arial"/>
              <w:color w:val="000000"/>
            </w:rPr>
            <w:t>(9), 696–699. https://doi.org/10.1038/ngeo2507</w:t>
          </w:r>
        </w:p>
        <w:p w14:paraId="0601C92C" w14:textId="77777777" w:rsidR="00C536FB" w:rsidRPr="00A606AD" w:rsidRDefault="00C536FB">
          <w:pPr>
            <w:autoSpaceDE w:val="0"/>
            <w:autoSpaceDN w:val="0"/>
            <w:ind w:hanging="480"/>
            <w:divId w:val="279803494"/>
            <w:rPr>
              <w:rFonts w:ascii="Arial" w:eastAsia="Times New Roman" w:hAnsi="Arial" w:cs="Arial"/>
              <w:color w:val="000000"/>
            </w:rPr>
          </w:pPr>
          <w:r w:rsidRPr="00A606AD">
            <w:rPr>
              <w:rFonts w:ascii="Arial" w:eastAsia="Times New Roman" w:hAnsi="Arial" w:cs="Arial"/>
              <w:color w:val="000000"/>
            </w:rPr>
            <w:t xml:space="preserve">Kempe, S. (n.d.). </w:t>
          </w:r>
          <w:r w:rsidRPr="00A606AD">
            <w:rPr>
              <w:rFonts w:ascii="Arial" w:eastAsia="Times New Roman" w:hAnsi="Arial" w:cs="Arial"/>
              <w:iCs/>
              <w:color w:val="000000"/>
            </w:rPr>
            <w:t>Long-term Records of CO2 Pressure Fluctuations in Fresh Waters</w:t>
          </w:r>
          <w:r w:rsidRPr="00A606AD">
            <w:rPr>
              <w:rFonts w:ascii="Arial" w:eastAsia="Times New Roman" w:hAnsi="Arial" w:cs="Arial"/>
              <w:color w:val="000000"/>
            </w:rPr>
            <w:t>. https://www.researchgate.net/publication/257029890</w:t>
          </w:r>
        </w:p>
        <w:p w14:paraId="0D8F527D" w14:textId="77777777" w:rsidR="00C536FB" w:rsidRPr="00A606AD" w:rsidRDefault="00C536FB">
          <w:pPr>
            <w:autoSpaceDE w:val="0"/>
            <w:autoSpaceDN w:val="0"/>
            <w:ind w:hanging="480"/>
            <w:divId w:val="602490900"/>
            <w:rPr>
              <w:rFonts w:ascii="Arial" w:eastAsia="Times New Roman" w:hAnsi="Arial" w:cs="Arial"/>
              <w:color w:val="000000"/>
            </w:rPr>
          </w:pPr>
          <w:r w:rsidRPr="00A606AD">
            <w:rPr>
              <w:rFonts w:ascii="Arial" w:eastAsia="Times New Roman" w:hAnsi="Arial" w:cs="Arial"/>
              <w:color w:val="000000"/>
            </w:rPr>
            <w:t xml:space="preserve">Khadka, M. B., Martin, J. B., &amp; Jin, J. (2014). Transport of dissolved carbon and CO2 degassing from a river system in a mixed silicate and carbonate catchment. </w:t>
          </w:r>
          <w:r w:rsidRPr="00A606AD">
            <w:rPr>
              <w:rFonts w:ascii="Arial" w:eastAsia="Times New Roman" w:hAnsi="Arial" w:cs="Arial"/>
              <w:iCs/>
              <w:color w:val="000000"/>
            </w:rPr>
            <w:t>Journal of Hydrology</w:t>
          </w:r>
          <w:r w:rsidRPr="00A606AD">
            <w:rPr>
              <w:rFonts w:ascii="Arial" w:eastAsia="Times New Roman" w:hAnsi="Arial" w:cs="Arial"/>
              <w:color w:val="000000"/>
            </w:rPr>
            <w:t xml:space="preserve">, </w:t>
          </w:r>
          <w:r w:rsidRPr="00A606AD">
            <w:rPr>
              <w:rFonts w:ascii="Arial" w:eastAsia="Times New Roman" w:hAnsi="Arial" w:cs="Arial"/>
              <w:iCs/>
              <w:color w:val="000000"/>
            </w:rPr>
            <w:t>513</w:t>
          </w:r>
          <w:r w:rsidRPr="00A606AD">
            <w:rPr>
              <w:rFonts w:ascii="Arial" w:eastAsia="Times New Roman" w:hAnsi="Arial" w:cs="Arial"/>
              <w:color w:val="000000"/>
            </w:rPr>
            <w:t>, 391–402. https://doi.org/10.1016/j.jhydrol.2014.03.070</w:t>
          </w:r>
        </w:p>
        <w:p w14:paraId="4E5C2D0C" w14:textId="77777777" w:rsidR="00C536FB" w:rsidRPr="00A606AD" w:rsidRDefault="00C536FB">
          <w:pPr>
            <w:autoSpaceDE w:val="0"/>
            <w:autoSpaceDN w:val="0"/>
            <w:ind w:hanging="480"/>
            <w:divId w:val="991835215"/>
            <w:rPr>
              <w:rFonts w:ascii="Arial" w:eastAsia="Times New Roman" w:hAnsi="Arial" w:cs="Arial"/>
              <w:color w:val="000000"/>
            </w:rPr>
          </w:pPr>
          <w:r w:rsidRPr="00A606AD">
            <w:rPr>
              <w:rFonts w:ascii="Arial" w:eastAsia="Times New Roman" w:hAnsi="Arial" w:cs="Arial"/>
              <w:color w:val="000000"/>
            </w:rPr>
            <w:t xml:space="preserve">Kirk, L., &amp; Cohen, M. J. (2023). River Corridor Sources Dominate CO2 Emissions </w:t>
          </w:r>
          <w:proofErr w:type="gramStart"/>
          <w:r w:rsidRPr="00A606AD">
            <w:rPr>
              <w:rFonts w:ascii="Arial" w:eastAsia="Times New Roman" w:hAnsi="Arial" w:cs="Arial"/>
              <w:color w:val="000000"/>
            </w:rPr>
            <w:t>From</w:t>
          </w:r>
          <w:proofErr w:type="gramEnd"/>
          <w:r w:rsidRPr="00A606AD">
            <w:rPr>
              <w:rFonts w:ascii="Arial" w:eastAsia="Times New Roman" w:hAnsi="Arial" w:cs="Arial"/>
              <w:color w:val="000000"/>
            </w:rPr>
            <w:t xml:space="preserve"> a Lowland River Network. </w:t>
          </w:r>
          <w:r w:rsidRPr="00A606AD">
            <w:rPr>
              <w:rFonts w:ascii="Arial" w:eastAsia="Times New Roman" w:hAnsi="Arial" w:cs="Arial"/>
              <w:iCs/>
              <w:color w:val="000000"/>
            </w:rPr>
            <w:t xml:space="preserve">Journal of Geophysical Research: </w:t>
          </w:r>
          <w:proofErr w:type="spellStart"/>
          <w:r w:rsidRPr="00A606AD">
            <w:rPr>
              <w:rFonts w:ascii="Arial" w:eastAsia="Times New Roman" w:hAnsi="Arial" w:cs="Arial"/>
              <w:iCs/>
              <w:color w:val="000000"/>
            </w:rPr>
            <w:t>Biogeosciences</w:t>
          </w:r>
          <w:proofErr w:type="spellEnd"/>
          <w:r w:rsidRPr="00A606AD">
            <w:rPr>
              <w:rFonts w:ascii="Arial" w:eastAsia="Times New Roman" w:hAnsi="Arial" w:cs="Arial"/>
              <w:color w:val="000000"/>
            </w:rPr>
            <w:t xml:space="preserve">, </w:t>
          </w:r>
          <w:r w:rsidRPr="00A606AD">
            <w:rPr>
              <w:rFonts w:ascii="Arial" w:eastAsia="Times New Roman" w:hAnsi="Arial" w:cs="Arial"/>
              <w:iCs/>
              <w:color w:val="000000"/>
            </w:rPr>
            <w:t>128</w:t>
          </w:r>
          <w:r w:rsidRPr="00A606AD">
            <w:rPr>
              <w:rFonts w:ascii="Arial" w:eastAsia="Times New Roman" w:hAnsi="Arial" w:cs="Arial"/>
              <w:color w:val="000000"/>
            </w:rPr>
            <w:t>(1). https://doi.org/10.1029/2022JG006954</w:t>
          </w:r>
        </w:p>
        <w:p w14:paraId="41390292" w14:textId="77777777" w:rsidR="00C536FB" w:rsidRPr="00A606AD" w:rsidRDefault="00C536FB">
          <w:pPr>
            <w:autoSpaceDE w:val="0"/>
            <w:autoSpaceDN w:val="0"/>
            <w:ind w:hanging="480"/>
            <w:divId w:val="1502159254"/>
            <w:rPr>
              <w:rFonts w:ascii="Arial" w:eastAsia="Times New Roman" w:hAnsi="Arial" w:cs="Arial"/>
              <w:color w:val="000000"/>
            </w:rPr>
          </w:pPr>
          <w:proofErr w:type="spellStart"/>
          <w:r w:rsidRPr="00A606AD">
            <w:rPr>
              <w:rFonts w:ascii="Arial" w:eastAsia="Times New Roman" w:hAnsi="Arial" w:cs="Arial"/>
              <w:color w:val="000000"/>
            </w:rPr>
            <w:t>Lauerwald</w:t>
          </w:r>
          <w:proofErr w:type="spellEnd"/>
          <w:r w:rsidRPr="00A606AD">
            <w:rPr>
              <w:rFonts w:ascii="Arial" w:eastAsia="Times New Roman" w:hAnsi="Arial" w:cs="Arial"/>
              <w:color w:val="000000"/>
            </w:rPr>
            <w:t xml:space="preserve">, R., Hartmann, J., Ludwig, W., &amp; </w:t>
          </w:r>
          <w:proofErr w:type="spellStart"/>
          <w:r w:rsidRPr="00A606AD">
            <w:rPr>
              <w:rFonts w:ascii="Arial" w:eastAsia="Times New Roman" w:hAnsi="Arial" w:cs="Arial"/>
              <w:color w:val="000000"/>
            </w:rPr>
            <w:t>Moosdorf</w:t>
          </w:r>
          <w:proofErr w:type="spellEnd"/>
          <w:r w:rsidRPr="00A606AD">
            <w:rPr>
              <w:rFonts w:ascii="Arial" w:eastAsia="Times New Roman" w:hAnsi="Arial" w:cs="Arial"/>
              <w:color w:val="000000"/>
            </w:rPr>
            <w:t xml:space="preserve">, N. (2012). Assessing the nonconservative fluvial fluxes of dissolved organic carbon in North America. </w:t>
          </w:r>
          <w:r w:rsidRPr="00A606AD">
            <w:rPr>
              <w:rFonts w:ascii="Arial" w:eastAsia="Times New Roman" w:hAnsi="Arial" w:cs="Arial"/>
              <w:iCs/>
              <w:color w:val="000000"/>
            </w:rPr>
            <w:t xml:space="preserve">Journal of Geophysical Research: </w:t>
          </w:r>
          <w:proofErr w:type="spellStart"/>
          <w:r w:rsidRPr="00A606AD">
            <w:rPr>
              <w:rFonts w:ascii="Arial" w:eastAsia="Times New Roman" w:hAnsi="Arial" w:cs="Arial"/>
              <w:iCs/>
              <w:color w:val="000000"/>
            </w:rPr>
            <w:t>Biogeosciences</w:t>
          </w:r>
          <w:proofErr w:type="spellEnd"/>
          <w:r w:rsidRPr="00A606AD">
            <w:rPr>
              <w:rFonts w:ascii="Arial" w:eastAsia="Times New Roman" w:hAnsi="Arial" w:cs="Arial"/>
              <w:color w:val="000000"/>
            </w:rPr>
            <w:t xml:space="preserve">, </w:t>
          </w:r>
          <w:r w:rsidRPr="00A606AD">
            <w:rPr>
              <w:rFonts w:ascii="Arial" w:eastAsia="Times New Roman" w:hAnsi="Arial" w:cs="Arial"/>
              <w:iCs/>
              <w:color w:val="000000"/>
            </w:rPr>
            <w:t>117</w:t>
          </w:r>
          <w:r w:rsidRPr="00A606AD">
            <w:rPr>
              <w:rFonts w:ascii="Arial" w:eastAsia="Times New Roman" w:hAnsi="Arial" w:cs="Arial"/>
              <w:color w:val="000000"/>
            </w:rPr>
            <w:t>(1). https://doi.org/10.1029/2011JG001820</w:t>
          </w:r>
        </w:p>
        <w:p w14:paraId="43247361" w14:textId="77777777" w:rsidR="00C536FB" w:rsidRPr="00A606AD" w:rsidRDefault="00C536FB">
          <w:pPr>
            <w:autoSpaceDE w:val="0"/>
            <w:autoSpaceDN w:val="0"/>
            <w:ind w:hanging="480"/>
            <w:divId w:val="2076735047"/>
            <w:rPr>
              <w:rFonts w:ascii="Arial" w:eastAsia="Times New Roman" w:hAnsi="Arial" w:cs="Arial"/>
              <w:color w:val="000000"/>
            </w:rPr>
          </w:pPr>
          <w:r w:rsidRPr="00A606AD">
            <w:rPr>
              <w:rFonts w:ascii="Arial" w:eastAsia="Times New Roman" w:hAnsi="Arial" w:cs="Arial"/>
              <w:color w:val="000000"/>
            </w:rPr>
            <w:t xml:space="preserve">Ledesma, J. L. J., Grabs, T., Bishop, K. H., Schiff, S. L., &amp; Köhler, S. J. (2015). Potential for long-term transfer of dissolved organic carbon from riparian zones to streams in </w:t>
          </w:r>
          <w:r w:rsidRPr="00A606AD">
            <w:rPr>
              <w:rFonts w:ascii="Arial" w:eastAsia="Times New Roman" w:hAnsi="Arial" w:cs="Arial"/>
              <w:color w:val="000000"/>
            </w:rPr>
            <w:lastRenderedPageBreak/>
            <w:t xml:space="preserve">boreal catchments. </w:t>
          </w:r>
          <w:r w:rsidRPr="00A606AD">
            <w:rPr>
              <w:rFonts w:ascii="Arial" w:eastAsia="Times New Roman" w:hAnsi="Arial" w:cs="Arial"/>
              <w:iCs/>
              <w:color w:val="000000"/>
            </w:rPr>
            <w:t>Global Change Biology</w:t>
          </w:r>
          <w:r w:rsidRPr="00A606AD">
            <w:rPr>
              <w:rFonts w:ascii="Arial" w:eastAsia="Times New Roman" w:hAnsi="Arial" w:cs="Arial"/>
              <w:color w:val="000000"/>
            </w:rPr>
            <w:t xml:space="preserve">, </w:t>
          </w:r>
          <w:r w:rsidRPr="00A606AD">
            <w:rPr>
              <w:rFonts w:ascii="Arial" w:eastAsia="Times New Roman" w:hAnsi="Arial" w:cs="Arial"/>
              <w:iCs/>
              <w:color w:val="000000"/>
            </w:rPr>
            <w:t>21</w:t>
          </w:r>
          <w:r w:rsidRPr="00A606AD">
            <w:rPr>
              <w:rFonts w:ascii="Arial" w:eastAsia="Times New Roman" w:hAnsi="Arial" w:cs="Arial"/>
              <w:color w:val="000000"/>
            </w:rPr>
            <w:t>(8), 2963–2979. https://doi.org/10.1111/gcb.12872</w:t>
          </w:r>
        </w:p>
        <w:p w14:paraId="686B2FFF" w14:textId="77777777" w:rsidR="00C536FB" w:rsidRPr="00A606AD" w:rsidRDefault="00C536FB">
          <w:pPr>
            <w:autoSpaceDE w:val="0"/>
            <w:autoSpaceDN w:val="0"/>
            <w:ind w:hanging="480"/>
            <w:divId w:val="157306227"/>
            <w:rPr>
              <w:rFonts w:ascii="Arial" w:eastAsia="Times New Roman" w:hAnsi="Arial" w:cs="Arial"/>
              <w:color w:val="000000"/>
            </w:rPr>
          </w:pPr>
          <w:r w:rsidRPr="00A606AD">
            <w:rPr>
              <w:rFonts w:ascii="Arial" w:eastAsia="Times New Roman" w:hAnsi="Arial" w:cs="Arial"/>
              <w:color w:val="000000"/>
            </w:rPr>
            <w:t xml:space="preserve">Ledesma, J. L. J., </w:t>
          </w:r>
          <w:proofErr w:type="spellStart"/>
          <w:r w:rsidRPr="00A606AD">
            <w:rPr>
              <w:rFonts w:ascii="Arial" w:eastAsia="Times New Roman" w:hAnsi="Arial" w:cs="Arial"/>
              <w:color w:val="000000"/>
            </w:rPr>
            <w:t>Kothawala</w:t>
          </w:r>
          <w:proofErr w:type="spellEnd"/>
          <w:r w:rsidRPr="00A606AD">
            <w:rPr>
              <w:rFonts w:ascii="Arial" w:eastAsia="Times New Roman" w:hAnsi="Arial" w:cs="Arial"/>
              <w:color w:val="000000"/>
            </w:rPr>
            <w:t xml:space="preserve">, D. N., </w:t>
          </w:r>
          <w:proofErr w:type="spellStart"/>
          <w:r w:rsidRPr="00A606AD">
            <w:rPr>
              <w:rFonts w:ascii="Arial" w:eastAsia="Times New Roman" w:hAnsi="Arial" w:cs="Arial"/>
              <w:color w:val="000000"/>
            </w:rPr>
            <w:t>Bastviken</w:t>
          </w:r>
          <w:proofErr w:type="spellEnd"/>
          <w:r w:rsidRPr="00A606AD">
            <w:rPr>
              <w:rFonts w:ascii="Arial" w:eastAsia="Times New Roman" w:hAnsi="Arial" w:cs="Arial"/>
              <w:color w:val="000000"/>
            </w:rPr>
            <w:t xml:space="preserve">, P., </w:t>
          </w:r>
          <w:proofErr w:type="spellStart"/>
          <w:r w:rsidRPr="00A606AD">
            <w:rPr>
              <w:rFonts w:ascii="Arial" w:eastAsia="Times New Roman" w:hAnsi="Arial" w:cs="Arial"/>
              <w:color w:val="000000"/>
            </w:rPr>
            <w:t>Maehder</w:t>
          </w:r>
          <w:proofErr w:type="spellEnd"/>
          <w:r w:rsidRPr="00A606AD">
            <w:rPr>
              <w:rFonts w:ascii="Arial" w:eastAsia="Times New Roman" w:hAnsi="Arial" w:cs="Arial"/>
              <w:color w:val="000000"/>
            </w:rPr>
            <w:t xml:space="preserve">, S., Grabs, T., &amp; Futter, M. N. (2018). Stream Dissolved Organic Matter Composition Reflects the Riparian Zone, Not Upslope Soils in Boreal Forest Headwaters. </w:t>
          </w:r>
          <w:r w:rsidRPr="00A606AD">
            <w:rPr>
              <w:rFonts w:ascii="Arial" w:eastAsia="Times New Roman" w:hAnsi="Arial" w:cs="Arial"/>
              <w:iCs/>
              <w:color w:val="000000"/>
            </w:rPr>
            <w:t>Water Resources Research</w:t>
          </w:r>
          <w:r w:rsidRPr="00A606AD">
            <w:rPr>
              <w:rFonts w:ascii="Arial" w:eastAsia="Times New Roman" w:hAnsi="Arial" w:cs="Arial"/>
              <w:color w:val="000000"/>
            </w:rPr>
            <w:t xml:space="preserve">, </w:t>
          </w:r>
          <w:r w:rsidRPr="00A606AD">
            <w:rPr>
              <w:rFonts w:ascii="Arial" w:eastAsia="Times New Roman" w:hAnsi="Arial" w:cs="Arial"/>
              <w:iCs/>
              <w:color w:val="000000"/>
            </w:rPr>
            <w:t>54</w:t>
          </w:r>
          <w:r w:rsidRPr="00A606AD">
            <w:rPr>
              <w:rFonts w:ascii="Arial" w:eastAsia="Times New Roman" w:hAnsi="Arial" w:cs="Arial"/>
              <w:color w:val="000000"/>
            </w:rPr>
            <w:t>(6), 3896–3912. https://doi.org/10.1029/2017WR021793</w:t>
          </w:r>
        </w:p>
        <w:p w14:paraId="731D28B8" w14:textId="77777777" w:rsidR="00C536FB" w:rsidRPr="00A606AD" w:rsidRDefault="00C536FB">
          <w:pPr>
            <w:autoSpaceDE w:val="0"/>
            <w:autoSpaceDN w:val="0"/>
            <w:ind w:hanging="480"/>
            <w:divId w:val="1928034229"/>
            <w:rPr>
              <w:rFonts w:ascii="Arial" w:eastAsia="Times New Roman" w:hAnsi="Arial" w:cs="Arial"/>
              <w:color w:val="000000"/>
            </w:rPr>
          </w:pPr>
          <w:r w:rsidRPr="00A606AD">
            <w:rPr>
              <w:rFonts w:ascii="Arial" w:eastAsia="Times New Roman" w:hAnsi="Arial" w:cs="Arial"/>
              <w:color w:val="000000"/>
            </w:rPr>
            <w:t xml:space="preserve">Leibowitz, S. G., Wigington, P. J., Schofield, K. A., Alexander, L. C., Vanderhoof, M. K., &amp; Golden, H. E. (2018a). Connectivity of Streams and Wetlands to Downstream Waters: An Integrated Systems Framework. </w:t>
          </w:r>
          <w:r w:rsidRPr="00A606AD">
            <w:rPr>
              <w:rFonts w:ascii="Arial" w:eastAsia="Times New Roman" w:hAnsi="Arial" w:cs="Arial"/>
              <w:iCs/>
              <w:color w:val="000000"/>
            </w:rPr>
            <w:t>Journal of the American Water Resources Association</w:t>
          </w:r>
          <w:r w:rsidRPr="00A606AD">
            <w:rPr>
              <w:rFonts w:ascii="Arial" w:eastAsia="Times New Roman" w:hAnsi="Arial" w:cs="Arial"/>
              <w:color w:val="000000"/>
            </w:rPr>
            <w:t xml:space="preserve">, </w:t>
          </w:r>
          <w:r w:rsidRPr="00A606AD">
            <w:rPr>
              <w:rFonts w:ascii="Arial" w:eastAsia="Times New Roman" w:hAnsi="Arial" w:cs="Arial"/>
              <w:iCs/>
              <w:color w:val="000000"/>
            </w:rPr>
            <w:t>54</w:t>
          </w:r>
          <w:r w:rsidRPr="00A606AD">
            <w:rPr>
              <w:rFonts w:ascii="Arial" w:eastAsia="Times New Roman" w:hAnsi="Arial" w:cs="Arial"/>
              <w:color w:val="000000"/>
            </w:rPr>
            <w:t>(2), 298–322. https://doi.org/10.1111/1752-1688.12631</w:t>
          </w:r>
        </w:p>
        <w:p w14:paraId="40B007F1" w14:textId="77777777" w:rsidR="00C536FB" w:rsidRPr="00A606AD" w:rsidRDefault="00C536FB">
          <w:pPr>
            <w:autoSpaceDE w:val="0"/>
            <w:autoSpaceDN w:val="0"/>
            <w:ind w:hanging="480"/>
            <w:divId w:val="712508802"/>
            <w:rPr>
              <w:rFonts w:ascii="Arial" w:eastAsia="Times New Roman" w:hAnsi="Arial" w:cs="Arial"/>
              <w:color w:val="000000"/>
            </w:rPr>
          </w:pPr>
          <w:r w:rsidRPr="00A606AD">
            <w:rPr>
              <w:rFonts w:ascii="Arial" w:eastAsia="Times New Roman" w:hAnsi="Arial" w:cs="Arial"/>
              <w:color w:val="000000"/>
            </w:rPr>
            <w:t xml:space="preserve">Leibowitz, S. G., Wigington, P. J., Schofield, K. A., Alexander, L. C., Vanderhoof, M. K., &amp; Golden, H. E. (2018b). Connectivity of Streams and Wetlands to Downstream Waters: An Integrated Systems Framework. </w:t>
          </w:r>
          <w:r w:rsidRPr="00A606AD">
            <w:rPr>
              <w:rFonts w:ascii="Arial" w:eastAsia="Times New Roman" w:hAnsi="Arial" w:cs="Arial"/>
              <w:iCs/>
              <w:color w:val="000000"/>
            </w:rPr>
            <w:t>Journal of the American Water Resources Association</w:t>
          </w:r>
          <w:r w:rsidRPr="00A606AD">
            <w:rPr>
              <w:rFonts w:ascii="Arial" w:eastAsia="Times New Roman" w:hAnsi="Arial" w:cs="Arial"/>
              <w:color w:val="000000"/>
            </w:rPr>
            <w:t xml:space="preserve">, </w:t>
          </w:r>
          <w:r w:rsidRPr="00A606AD">
            <w:rPr>
              <w:rFonts w:ascii="Arial" w:eastAsia="Times New Roman" w:hAnsi="Arial" w:cs="Arial"/>
              <w:iCs/>
              <w:color w:val="000000"/>
            </w:rPr>
            <w:t>54</w:t>
          </w:r>
          <w:r w:rsidRPr="00A606AD">
            <w:rPr>
              <w:rFonts w:ascii="Arial" w:eastAsia="Times New Roman" w:hAnsi="Arial" w:cs="Arial"/>
              <w:color w:val="000000"/>
            </w:rPr>
            <w:t>(2), 298–322. https://doi.org/10.1111/1752-1688.12631</w:t>
          </w:r>
        </w:p>
        <w:p w14:paraId="3C2D6E03" w14:textId="77777777" w:rsidR="00C536FB" w:rsidRPr="00A606AD" w:rsidRDefault="00C536FB">
          <w:pPr>
            <w:autoSpaceDE w:val="0"/>
            <w:autoSpaceDN w:val="0"/>
            <w:ind w:hanging="480"/>
            <w:divId w:val="1399749158"/>
            <w:rPr>
              <w:rFonts w:ascii="Arial" w:eastAsia="Times New Roman" w:hAnsi="Arial" w:cs="Arial"/>
              <w:color w:val="000000"/>
            </w:rPr>
          </w:pPr>
          <w:r w:rsidRPr="00A606AD">
            <w:rPr>
              <w:rFonts w:ascii="Arial" w:eastAsia="Times New Roman" w:hAnsi="Arial" w:cs="Arial"/>
              <w:color w:val="000000"/>
            </w:rPr>
            <w:t xml:space="preserve">Liu, S., Kuhn, C., Amatulli, G., Aho, K., Butman, D. E., Allen, G. H., Lin, P., Pan, M., Yamazaki, D., Brinkerhoff, C., Gleason, C., Xia, X., &amp; Raymond, P. A. (2022). </w:t>
          </w:r>
          <w:r w:rsidRPr="00A606AD">
            <w:rPr>
              <w:rFonts w:ascii="Arial" w:eastAsia="Times New Roman" w:hAnsi="Arial" w:cs="Arial"/>
              <w:iCs/>
              <w:color w:val="000000"/>
            </w:rPr>
            <w:t>The importance of hydrology in routing terrestrial carbon to the atmosphere via global streams and rivers</w:t>
          </w:r>
          <w:r w:rsidRPr="00A606AD">
            <w:rPr>
              <w:rFonts w:ascii="Arial" w:eastAsia="Times New Roman" w:hAnsi="Arial" w:cs="Arial"/>
              <w:color w:val="000000"/>
            </w:rPr>
            <w:t>. https://doi.org/10.1073/pnas.2106322119/-/DCSupplemental</w:t>
          </w:r>
        </w:p>
        <w:p w14:paraId="35E22B2D" w14:textId="77777777" w:rsidR="00C536FB" w:rsidRPr="00A606AD" w:rsidRDefault="00C536FB">
          <w:pPr>
            <w:autoSpaceDE w:val="0"/>
            <w:autoSpaceDN w:val="0"/>
            <w:ind w:hanging="480"/>
            <w:divId w:val="1354186406"/>
            <w:rPr>
              <w:rFonts w:ascii="Arial" w:eastAsia="Times New Roman" w:hAnsi="Arial" w:cs="Arial"/>
              <w:color w:val="000000"/>
            </w:rPr>
          </w:pPr>
          <w:proofErr w:type="spellStart"/>
          <w:r w:rsidRPr="00A606AD">
            <w:rPr>
              <w:rFonts w:ascii="Arial" w:eastAsia="Times New Roman" w:hAnsi="Arial" w:cs="Arial"/>
              <w:color w:val="000000"/>
            </w:rPr>
            <w:t>Lupon</w:t>
          </w:r>
          <w:proofErr w:type="spellEnd"/>
          <w:r w:rsidRPr="00A606AD">
            <w:rPr>
              <w:rFonts w:ascii="Arial" w:eastAsia="Times New Roman" w:hAnsi="Arial" w:cs="Arial"/>
              <w:color w:val="000000"/>
            </w:rPr>
            <w:t xml:space="preserve">, A., Denfeld, B. A., Laudon, H., Leach, J., Karlsson, J., &amp; Sponseller, R. A. (2019). Groundwater inflows control patterns and sources of greenhouse gas emissions from streams. </w:t>
          </w:r>
          <w:r w:rsidRPr="00A606AD">
            <w:rPr>
              <w:rFonts w:ascii="Arial" w:eastAsia="Times New Roman" w:hAnsi="Arial" w:cs="Arial"/>
              <w:iCs/>
              <w:color w:val="000000"/>
            </w:rPr>
            <w:t>Limnology and Oceanography</w:t>
          </w:r>
          <w:r w:rsidRPr="00A606AD">
            <w:rPr>
              <w:rFonts w:ascii="Arial" w:eastAsia="Times New Roman" w:hAnsi="Arial" w:cs="Arial"/>
              <w:color w:val="000000"/>
            </w:rPr>
            <w:t xml:space="preserve">, </w:t>
          </w:r>
          <w:r w:rsidRPr="00A606AD">
            <w:rPr>
              <w:rFonts w:ascii="Arial" w:eastAsia="Times New Roman" w:hAnsi="Arial" w:cs="Arial"/>
              <w:iCs/>
              <w:color w:val="000000"/>
            </w:rPr>
            <w:t>64</w:t>
          </w:r>
          <w:r w:rsidRPr="00A606AD">
            <w:rPr>
              <w:rFonts w:ascii="Arial" w:eastAsia="Times New Roman" w:hAnsi="Arial" w:cs="Arial"/>
              <w:color w:val="000000"/>
            </w:rPr>
            <w:t>(4), 1545–1557. https://doi.org/10.1002/lno.11134</w:t>
          </w:r>
        </w:p>
        <w:p w14:paraId="409F3F21" w14:textId="77777777" w:rsidR="00C536FB" w:rsidRPr="00A606AD" w:rsidRDefault="00C536FB">
          <w:pPr>
            <w:autoSpaceDE w:val="0"/>
            <w:autoSpaceDN w:val="0"/>
            <w:ind w:hanging="480"/>
            <w:divId w:val="781723941"/>
            <w:rPr>
              <w:rFonts w:ascii="Arial" w:eastAsia="Times New Roman" w:hAnsi="Arial" w:cs="Arial"/>
              <w:color w:val="000000"/>
            </w:rPr>
          </w:pPr>
          <w:r w:rsidRPr="00A606AD">
            <w:rPr>
              <w:rFonts w:ascii="Arial" w:eastAsia="Times New Roman" w:hAnsi="Arial" w:cs="Arial"/>
              <w:color w:val="000000"/>
            </w:rPr>
            <w:t xml:space="preserve">Marton, J. M., Creed, I. F., Lewis, D. B., Lane, C. R., Basu, N. B., Cohen, M. J., &amp; Craft, C. B. (2015). Geographically isolated wetlands are important biogeochemical reactors on the landscape. In </w:t>
          </w:r>
          <w:proofErr w:type="spellStart"/>
          <w:r w:rsidRPr="00A606AD">
            <w:rPr>
              <w:rFonts w:ascii="Arial" w:eastAsia="Times New Roman" w:hAnsi="Arial" w:cs="Arial"/>
              <w:iCs/>
              <w:color w:val="000000"/>
            </w:rPr>
            <w:t>BioScience</w:t>
          </w:r>
          <w:proofErr w:type="spellEnd"/>
          <w:r w:rsidRPr="00A606AD">
            <w:rPr>
              <w:rFonts w:ascii="Arial" w:eastAsia="Times New Roman" w:hAnsi="Arial" w:cs="Arial"/>
              <w:color w:val="000000"/>
            </w:rPr>
            <w:t xml:space="preserve"> (Vol. 65, Issue 4, pp. 408–418). Oxford University Press. https://doi.org/10.1093/biosci/biv009</w:t>
          </w:r>
        </w:p>
        <w:p w14:paraId="3845B067" w14:textId="77777777" w:rsidR="00C536FB" w:rsidRPr="00A606AD" w:rsidRDefault="00C536FB">
          <w:pPr>
            <w:autoSpaceDE w:val="0"/>
            <w:autoSpaceDN w:val="0"/>
            <w:ind w:hanging="480"/>
            <w:divId w:val="1556547827"/>
            <w:rPr>
              <w:rFonts w:ascii="Arial" w:eastAsia="Times New Roman" w:hAnsi="Arial" w:cs="Arial"/>
              <w:color w:val="000000"/>
            </w:rPr>
          </w:pPr>
          <w:r w:rsidRPr="00A606AD">
            <w:rPr>
              <w:rFonts w:ascii="Arial" w:eastAsia="Times New Roman" w:hAnsi="Arial" w:cs="Arial"/>
              <w:color w:val="000000"/>
            </w:rPr>
            <w:t xml:space="preserve">Marx, A., Dusek, J., </w:t>
          </w:r>
          <w:proofErr w:type="spellStart"/>
          <w:r w:rsidRPr="00A606AD">
            <w:rPr>
              <w:rFonts w:ascii="Arial" w:eastAsia="Times New Roman" w:hAnsi="Arial" w:cs="Arial"/>
              <w:color w:val="000000"/>
            </w:rPr>
            <w:t>Jankovec</w:t>
          </w:r>
          <w:proofErr w:type="spellEnd"/>
          <w:r w:rsidRPr="00A606AD">
            <w:rPr>
              <w:rFonts w:ascii="Arial" w:eastAsia="Times New Roman" w:hAnsi="Arial" w:cs="Arial"/>
              <w:color w:val="000000"/>
            </w:rPr>
            <w:t xml:space="preserve">, J., Sanda, M., Vogel, T., van </w:t>
          </w:r>
          <w:proofErr w:type="spellStart"/>
          <w:r w:rsidRPr="00A606AD">
            <w:rPr>
              <w:rFonts w:ascii="Arial" w:eastAsia="Times New Roman" w:hAnsi="Arial" w:cs="Arial"/>
              <w:color w:val="000000"/>
            </w:rPr>
            <w:t>Geldern</w:t>
          </w:r>
          <w:proofErr w:type="spellEnd"/>
          <w:r w:rsidRPr="00A606AD">
            <w:rPr>
              <w:rFonts w:ascii="Arial" w:eastAsia="Times New Roman" w:hAnsi="Arial" w:cs="Arial"/>
              <w:color w:val="000000"/>
            </w:rPr>
            <w:t xml:space="preserve">, R., Hartmann, J., &amp; Barth, J. A. C. (2017). A review of CO2 and associated carbon dynamics in headwater streams: A global perspective. </w:t>
          </w:r>
          <w:r w:rsidRPr="00A606AD">
            <w:rPr>
              <w:rFonts w:ascii="Arial" w:eastAsia="Times New Roman" w:hAnsi="Arial" w:cs="Arial"/>
              <w:iCs/>
              <w:color w:val="000000"/>
            </w:rPr>
            <w:t>Reviews of Geophysics</w:t>
          </w:r>
          <w:r w:rsidRPr="00A606AD">
            <w:rPr>
              <w:rFonts w:ascii="Arial" w:eastAsia="Times New Roman" w:hAnsi="Arial" w:cs="Arial"/>
              <w:color w:val="000000"/>
            </w:rPr>
            <w:t xml:space="preserve">, </w:t>
          </w:r>
          <w:r w:rsidRPr="00A606AD">
            <w:rPr>
              <w:rFonts w:ascii="Arial" w:eastAsia="Times New Roman" w:hAnsi="Arial" w:cs="Arial"/>
              <w:iCs/>
              <w:color w:val="000000"/>
            </w:rPr>
            <w:t>55</w:t>
          </w:r>
          <w:r w:rsidRPr="00A606AD">
            <w:rPr>
              <w:rFonts w:ascii="Arial" w:eastAsia="Times New Roman" w:hAnsi="Arial" w:cs="Arial"/>
              <w:color w:val="000000"/>
            </w:rPr>
            <w:t>(2), 560–585. https://doi.org/10.1002/2016RG000547</w:t>
          </w:r>
        </w:p>
        <w:p w14:paraId="648D29F8" w14:textId="77777777" w:rsidR="00C536FB" w:rsidRPr="00A606AD" w:rsidRDefault="00C536FB">
          <w:pPr>
            <w:autoSpaceDE w:val="0"/>
            <w:autoSpaceDN w:val="0"/>
            <w:ind w:hanging="480"/>
            <w:divId w:val="1200242609"/>
            <w:rPr>
              <w:rFonts w:ascii="Arial" w:eastAsia="Times New Roman" w:hAnsi="Arial" w:cs="Arial"/>
              <w:color w:val="000000"/>
            </w:rPr>
          </w:pPr>
          <w:r w:rsidRPr="00A606AD">
            <w:rPr>
              <w:rFonts w:ascii="Arial" w:eastAsia="Times New Roman" w:hAnsi="Arial" w:cs="Arial"/>
              <w:color w:val="000000"/>
            </w:rPr>
            <w:t xml:space="preserve">McDowell, M. J., &amp; Johnson, M. S. (2018). Gas Transfer Velocities Evaluated Using Carbon Dioxide as a Tracer Show High Streamflow to Be a Major Driver of Total CO2 Evasion Flux for a Headwater Stream. </w:t>
          </w:r>
          <w:r w:rsidRPr="00A606AD">
            <w:rPr>
              <w:rFonts w:ascii="Arial" w:eastAsia="Times New Roman" w:hAnsi="Arial" w:cs="Arial"/>
              <w:iCs/>
              <w:color w:val="000000"/>
            </w:rPr>
            <w:t xml:space="preserve">Journal of Geophysical Research: </w:t>
          </w:r>
          <w:proofErr w:type="spellStart"/>
          <w:r w:rsidRPr="00A606AD">
            <w:rPr>
              <w:rFonts w:ascii="Arial" w:eastAsia="Times New Roman" w:hAnsi="Arial" w:cs="Arial"/>
              <w:iCs/>
              <w:color w:val="000000"/>
            </w:rPr>
            <w:t>Biogeosciences</w:t>
          </w:r>
          <w:proofErr w:type="spellEnd"/>
          <w:r w:rsidRPr="00A606AD">
            <w:rPr>
              <w:rFonts w:ascii="Arial" w:eastAsia="Times New Roman" w:hAnsi="Arial" w:cs="Arial"/>
              <w:color w:val="000000"/>
            </w:rPr>
            <w:t xml:space="preserve">, </w:t>
          </w:r>
          <w:r w:rsidRPr="00A606AD">
            <w:rPr>
              <w:rFonts w:ascii="Arial" w:eastAsia="Times New Roman" w:hAnsi="Arial" w:cs="Arial"/>
              <w:iCs/>
              <w:color w:val="000000"/>
            </w:rPr>
            <w:t>123</w:t>
          </w:r>
          <w:r w:rsidRPr="00A606AD">
            <w:rPr>
              <w:rFonts w:ascii="Arial" w:eastAsia="Times New Roman" w:hAnsi="Arial" w:cs="Arial"/>
              <w:color w:val="000000"/>
            </w:rPr>
            <w:t>(7), 2183–2197. https://doi.org/10.1029/2018JG004388</w:t>
          </w:r>
        </w:p>
        <w:p w14:paraId="16900509" w14:textId="77777777" w:rsidR="00C536FB" w:rsidRPr="00A606AD" w:rsidRDefault="00C536FB">
          <w:pPr>
            <w:autoSpaceDE w:val="0"/>
            <w:autoSpaceDN w:val="0"/>
            <w:ind w:hanging="480"/>
            <w:divId w:val="1825663886"/>
            <w:rPr>
              <w:rFonts w:ascii="Arial" w:eastAsia="Times New Roman" w:hAnsi="Arial" w:cs="Arial"/>
              <w:color w:val="000000"/>
            </w:rPr>
          </w:pPr>
          <w:r w:rsidRPr="00A606AD">
            <w:rPr>
              <w:rFonts w:ascii="Arial" w:eastAsia="Times New Roman" w:hAnsi="Arial" w:cs="Arial"/>
              <w:color w:val="000000"/>
            </w:rPr>
            <w:lastRenderedPageBreak/>
            <w:t xml:space="preserve">McLaughlin, D. L., Kaplan, D. A., &amp; Cohen, M. J. (2014). A significant nexus: Geographically isolated wetlands influence landscape hydrology. </w:t>
          </w:r>
          <w:r w:rsidRPr="00A606AD">
            <w:rPr>
              <w:rFonts w:ascii="Arial" w:eastAsia="Times New Roman" w:hAnsi="Arial" w:cs="Arial"/>
              <w:iCs/>
              <w:color w:val="000000"/>
            </w:rPr>
            <w:t>Water Resources Research</w:t>
          </w:r>
          <w:r w:rsidRPr="00A606AD">
            <w:rPr>
              <w:rFonts w:ascii="Arial" w:eastAsia="Times New Roman" w:hAnsi="Arial" w:cs="Arial"/>
              <w:color w:val="000000"/>
            </w:rPr>
            <w:t xml:space="preserve">, </w:t>
          </w:r>
          <w:r w:rsidRPr="00A606AD">
            <w:rPr>
              <w:rFonts w:ascii="Arial" w:eastAsia="Times New Roman" w:hAnsi="Arial" w:cs="Arial"/>
              <w:iCs/>
              <w:color w:val="000000"/>
            </w:rPr>
            <w:t>50</w:t>
          </w:r>
          <w:r w:rsidRPr="00A606AD">
            <w:rPr>
              <w:rFonts w:ascii="Arial" w:eastAsia="Times New Roman" w:hAnsi="Arial" w:cs="Arial"/>
              <w:color w:val="000000"/>
            </w:rPr>
            <w:t>(9), 7153–7166. https://doi.org/10.1002/2013WR015002</w:t>
          </w:r>
        </w:p>
        <w:p w14:paraId="2E1DDA00" w14:textId="77777777" w:rsidR="00C536FB" w:rsidRPr="00A606AD" w:rsidRDefault="00C536FB">
          <w:pPr>
            <w:autoSpaceDE w:val="0"/>
            <w:autoSpaceDN w:val="0"/>
            <w:ind w:hanging="480"/>
            <w:divId w:val="151263250"/>
            <w:rPr>
              <w:rFonts w:ascii="Arial" w:eastAsia="Times New Roman" w:hAnsi="Arial" w:cs="Arial"/>
              <w:color w:val="000000"/>
            </w:rPr>
          </w:pPr>
          <w:r w:rsidRPr="00A606AD">
            <w:rPr>
              <w:rFonts w:ascii="Arial" w:eastAsia="Times New Roman" w:hAnsi="Arial" w:cs="Arial"/>
              <w:color w:val="000000"/>
            </w:rPr>
            <w:t xml:space="preserve">Mitsch, W. J., Bernal, B., Nahlik, A. M., Mander, Ü., Zhang, L., Anderson, C. J., Jørgensen, S. E., &amp; Brix, H. (2013). Wetlands, carbon, and climate change. </w:t>
          </w:r>
          <w:r w:rsidRPr="00A606AD">
            <w:rPr>
              <w:rFonts w:ascii="Arial" w:eastAsia="Times New Roman" w:hAnsi="Arial" w:cs="Arial"/>
              <w:iCs/>
              <w:color w:val="000000"/>
            </w:rPr>
            <w:t>Landscape Ecology</w:t>
          </w:r>
          <w:r w:rsidRPr="00A606AD">
            <w:rPr>
              <w:rFonts w:ascii="Arial" w:eastAsia="Times New Roman" w:hAnsi="Arial" w:cs="Arial"/>
              <w:color w:val="000000"/>
            </w:rPr>
            <w:t xml:space="preserve">, </w:t>
          </w:r>
          <w:r w:rsidRPr="00A606AD">
            <w:rPr>
              <w:rFonts w:ascii="Arial" w:eastAsia="Times New Roman" w:hAnsi="Arial" w:cs="Arial"/>
              <w:iCs/>
              <w:color w:val="000000"/>
            </w:rPr>
            <w:t>28</w:t>
          </w:r>
          <w:r w:rsidRPr="00A606AD">
            <w:rPr>
              <w:rFonts w:ascii="Arial" w:eastAsia="Times New Roman" w:hAnsi="Arial" w:cs="Arial"/>
              <w:color w:val="000000"/>
            </w:rPr>
            <w:t>(4), 583–597. https://doi.org/10.1007/s10980-012-9758-8</w:t>
          </w:r>
        </w:p>
        <w:p w14:paraId="4A410086" w14:textId="77777777" w:rsidR="00C536FB" w:rsidRPr="00A606AD" w:rsidRDefault="00C536FB">
          <w:pPr>
            <w:autoSpaceDE w:val="0"/>
            <w:autoSpaceDN w:val="0"/>
            <w:ind w:hanging="480"/>
            <w:divId w:val="952786126"/>
            <w:rPr>
              <w:rFonts w:ascii="Arial" w:eastAsia="Times New Roman" w:hAnsi="Arial" w:cs="Arial"/>
              <w:color w:val="000000"/>
            </w:rPr>
          </w:pPr>
          <w:r w:rsidRPr="00A606AD">
            <w:rPr>
              <w:rFonts w:ascii="Arial" w:eastAsia="Times New Roman" w:hAnsi="Arial" w:cs="Arial"/>
              <w:color w:val="000000"/>
            </w:rPr>
            <w:t xml:space="preserve">Raymond, P. A., Hartmann, J., </w:t>
          </w:r>
          <w:proofErr w:type="spellStart"/>
          <w:r w:rsidRPr="00A606AD">
            <w:rPr>
              <w:rFonts w:ascii="Arial" w:eastAsia="Times New Roman" w:hAnsi="Arial" w:cs="Arial"/>
              <w:color w:val="000000"/>
            </w:rPr>
            <w:t>Lauerwald</w:t>
          </w:r>
          <w:proofErr w:type="spellEnd"/>
          <w:r w:rsidRPr="00A606AD">
            <w:rPr>
              <w:rFonts w:ascii="Arial" w:eastAsia="Times New Roman" w:hAnsi="Arial" w:cs="Arial"/>
              <w:color w:val="000000"/>
            </w:rPr>
            <w:t xml:space="preserve">, R., Sobek, S., McDonald, C., Hoover, M., Butman, D., Striegl, R., Mayorga, E., </w:t>
          </w:r>
          <w:proofErr w:type="spellStart"/>
          <w:r w:rsidRPr="00A606AD">
            <w:rPr>
              <w:rFonts w:ascii="Arial" w:eastAsia="Times New Roman" w:hAnsi="Arial" w:cs="Arial"/>
              <w:color w:val="000000"/>
            </w:rPr>
            <w:t>Humborg</w:t>
          </w:r>
          <w:proofErr w:type="spellEnd"/>
          <w:r w:rsidRPr="00A606AD">
            <w:rPr>
              <w:rFonts w:ascii="Arial" w:eastAsia="Times New Roman" w:hAnsi="Arial" w:cs="Arial"/>
              <w:color w:val="000000"/>
            </w:rPr>
            <w:t xml:space="preserve">, C., Kortelainen, P., Dürr, H., </w:t>
          </w:r>
          <w:proofErr w:type="spellStart"/>
          <w:r w:rsidRPr="00A606AD">
            <w:rPr>
              <w:rFonts w:ascii="Arial" w:eastAsia="Times New Roman" w:hAnsi="Arial" w:cs="Arial"/>
              <w:color w:val="000000"/>
            </w:rPr>
            <w:t>Meybeck</w:t>
          </w:r>
          <w:proofErr w:type="spellEnd"/>
          <w:r w:rsidRPr="00A606AD">
            <w:rPr>
              <w:rFonts w:ascii="Arial" w:eastAsia="Times New Roman" w:hAnsi="Arial" w:cs="Arial"/>
              <w:color w:val="000000"/>
            </w:rPr>
            <w:t xml:space="preserve">, M., Ciais, P., &amp; Guth, P. (2013). Global carbon dioxide emissions from inland waters. </w:t>
          </w:r>
          <w:r w:rsidRPr="00A606AD">
            <w:rPr>
              <w:rFonts w:ascii="Arial" w:eastAsia="Times New Roman" w:hAnsi="Arial" w:cs="Arial"/>
              <w:iCs/>
              <w:color w:val="000000"/>
            </w:rPr>
            <w:t>Nature</w:t>
          </w:r>
          <w:r w:rsidRPr="00A606AD">
            <w:rPr>
              <w:rFonts w:ascii="Arial" w:eastAsia="Times New Roman" w:hAnsi="Arial" w:cs="Arial"/>
              <w:color w:val="000000"/>
            </w:rPr>
            <w:t xml:space="preserve">, </w:t>
          </w:r>
          <w:r w:rsidRPr="00A606AD">
            <w:rPr>
              <w:rFonts w:ascii="Arial" w:eastAsia="Times New Roman" w:hAnsi="Arial" w:cs="Arial"/>
              <w:iCs/>
              <w:color w:val="000000"/>
            </w:rPr>
            <w:t>503</w:t>
          </w:r>
          <w:r w:rsidRPr="00A606AD">
            <w:rPr>
              <w:rFonts w:ascii="Arial" w:eastAsia="Times New Roman" w:hAnsi="Arial" w:cs="Arial"/>
              <w:color w:val="000000"/>
            </w:rPr>
            <w:t>(7476), 355–359. https://doi.org/10.1038/nature12760</w:t>
          </w:r>
        </w:p>
        <w:p w14:paraId="3ABDFC4E" w14:textId="77777777" w:rsidR="00C536FB" w:rsidRPr="00A606AD" w:rsidRDefault="00C536FB">
          <w:pPr>
            <w:autoSpaceDE w:val="0"/>
            <w:autoSpaceDN w:val="0"/>
            <w:ind w:hanging="480"/>
            <w:divId w:val="910388362"/>
            <w:rPr>
              <w:rFonts w:ascii="Arial" w:eastAsia="Times New Roman" w:hAnsi="Arial" w:cs="Arial"/>
              <w:color w:val="000000"/>
            </w:rPr>
          </w:pPr>
          <w:r w:rsidRPr="00A606AD">
            <w:rPr>
              <w:rFonts w:ascii="Arial" w:eastAsia="Times New Roman" w:hAnsi="Arial" w:cs="Arial"/>
              <w:color w:val="000000"/>
            </w:rPr>
            <w:t xml:space="preserve">Raymond, P. A., </w:t>
          </w:r>
          <w:proofErr w:type="spellStart"/>
          <w:r w:rsidRPr="00A606AD">
            <w:rPr>
              <w:rFonts w:ascii="Arial" w:eastAsia="Times New Roman" w:hAnsi="Arial" w:cs="Arial"/>
              <w:color w:val="000000"/>
            </w:rPr>
            <w:t>Saiers</w:t>
          </w:r>
          <w:proofErr w:type="spellEnd"/>
          <w:r w:rsidRPr="00A606AD">
            <w:rPr>
              <w:rFonts w:ascii="Arial" w:eastAsia="Times New Roman" w:hAnsi="Arial" w:cs="Arial"/>
              <w:color w:val="000000"/>
            </w:rPr>
            <w:t xml:space="preserve">, J. E., &amp; Sobczak, W. V. (2016). Hydrological and biogeochemical controls on watershed dissolved organic matter transport: Pulse- shunt concept. </w:t>
          </w:r>
          <w:r w:rsidRPr="00A606AD">
            <w:rPr>
              <w:rFonts w:ascii="Arial" w:eastAsia="Times New Roman" w:hAnsi="Arial" w:cs="Arial"/>
              <w:iCs/>
              <w:color w:val="000000"/>
            </w:rPr>
            <w:t>Ecology</w:t>
          </w:r>
          <w:r w:rsidRPr="00A606AD">
            <w:rPr>
              <w:rFonts w:ascii="Arial" w:eastAsia="Times New Roman" w:hAnsi="Arial" w:cs="Arial"/>
              <w:color w:val="000000"/>
            </w:rPr>
            <w:t xml:space="preserve">, </w:t>
          </w:r>
          <w:r w:rsidRPr="00A606AD">
            <w:rPr>
              <w:rFonts w:ascii="Arial" w:eastAsia="Times New Roman" w:hAnsi="Arial" w:cs="Arial"/>
              <w:iCs/>
              <w:color w:val="000000"/>
            </w:rPr>
            <w:t>97</w:t>
          </w:r>
          <w:r w:rsidRPr="00A606AD">
            <w:rPr>
              <w:rFonts w:ascii="Arial" w:eastAsia="Times New Roman" w:hAnsi="Arial" w:cs="Arial"/>
              <w:color w:val="000000"/>
            </w:rPr>
            <w:t>(1), 5–16. https://doi.org/10.1890/14-1684.1</w:t>
          </w:r>
        </w:p>
        <w:p w14:paraId="25851E32" w14:textId="77777777" w:rsidR="00C536FB" w:rsidRPr="00A606AD" w:rsidRDefault="00C536FB">
          <w:pPr>
            <w:autoSpaceDE w:val="0"/>
            <w:autoSpaceDN w:val="0"/>
            <w:ind w:hanging="480"/>
            <w:divId w:val="2040621006"/>
            <w:rPr>
              <w:rFonts w:ascii="Arial" w:eastAsia="Times New Roman" w:hAnsi="Arial" w:cs="Arial"/>
              <w:color w:val="000000"/>
            </w:rPr>
          </w:pPr>
          <w:r w:rsidRPr="00A606AD">
            <w:rPr>
              <w:rFonts w:ascii="Arial" w:eastAsia="Times New Roman" w:hAnsi="Arial" w:cs="Arial"/>
              <w:color w:val="000000"/>
            </w:rPr>
            <w:t xml:space="preserve">Regnier, P., </w:t>
          </w:r>
          <w:proofErr w:type="spellStart"/>
          <w:r w:rsidRPr="00A606AD">
            <w:rPr>
              <w:rFonts w:ascii="Arial" w:eastAsia="Times New Roman" w:hAnsi="Arial" w:cs="Arial"/>
              <w:color w:val="000000"/>
            </w:rPr>
            <w:t>Friedlingstein</w:t>
          </w:r>
          <w:proofErr w:type="spellEnd"/>
          <w:r w:rsidRPr="00A606AD">
            <w:rPr>
              <w:rFonts w:ascii="Arial" w:eastAsia="Times New Roman" w:hAnsi="Arial" w:cs="Arial"/>
              <w:color w:val="000000"/>
            </w:rPr>
            <w:t xml:space="preserve">, P., Ciais, P., Mackenzie, F. T., Gruber, N., Janssens, I. A., </w:t>
          </w:r>
          <w:proofErr w:type="spellStart"/>
          <w:r w:rsidRPr="00A606AD">
            <w:rPr>
              <w:rFonts w:ascii="Arial" w:eastAsia="Times New Roman" w:hAnsi="Arial" w:cs="Arial"/>
              <w:color w:val="000000"/>
            </w:rPr>
            <w:t>Laruelle</w:t>
          </w:r>
          <w:proofErr w:type="spellEnd"/>
          <w:r w:rsidRPr="00A606AD">
            <w:rPr>
              <w:rFonts w:ascii="Arial" w:eastAsia="Times New Roman" w:hAnsi="Arial" w:cs="Arial"/>
              <w:color w:val="000000"/>
            </w:rPr>
            <w:t xml:space="preserve">, G. G., </w:t>
          </w:r>
          <w:proofErr w:type="spellStart"/>
          <w:r w:rsidRPr="00A606AD">
            <w:rPr>
              <w:rFonts w:ascii="Arial" w:eastAsia="Times New Roman" w:hAnsi="Arial" w:cs="Arial"/>
              <w:color w:val="000000"/>
            </w:rPr>
            <w:t>Lauerwald</w:t>
          </w:r>
          <w:proofErr w:type="spellEnd"/>
          <w:r w:rsidRPr="00A606AD">
            <w:rPr>
              <w:rFonts w:ascii="Arial" w:eastAsia="Times New Roman" w:hAnsi="Arial" w:cs="Arial"/>
              <w:color w:val="000000"/>
            </w:rPr>
            <w:t xml:space="preserve">, R., </w:t>
          </w:r>
          <w:proofErr w:type="spellStart"/>
          <w:r w:rsidRPr="00A606AD">
            <w:rPr>
              <w:rFonts w:ascii="Arial" w:eastAsia="Times New Roman" w:hAnsi="Arial" w:cs="Arial"/>
              <w:color w:val="000000"/>
            </w:rPr>
            <w:t>Luyssaert</w:t>
          </w:r>
          <w:proofErr w:type="spellEnd"/>
          <w:r w:rsidRPr="00A606AD">
            <w:rPr>
              <w:rFonts w:ascii="Arial" w:eastAsia="Times New Roman" w:hAnsi="Arial" w:cs="Arial"/>
              <w:color w:val="000000"/>
            </w:rPr>
            <w:t xml:space="preserve">, S., Andersson, A. J., Arndt, S., </w:t>
          </w:r>
          <w:proofErr w:type="spellStart"/>
          <w:r w:rsidRPr="00A606AD">
            <w:rPr>
              <w:rFonts w:ascii="Arial" w:eastAsia="Times New Roman" w:hAnsi="Arial" w:cs="Arial"/>
              <w:color w:val="000000"/>
            </w:rPr>
            <w:t>Arnosti</w:t>
          </w:r>
          <w:proofErr w:type="spellEnd"/>
          <w:r w:rsidRPr="00A606AD">
            <w:rPr>
              <w:rFonts w:ascii="Arial" w:eastAsia="Times New Roman" w:hAnsi="Arial" w:cs="Arial"/>
              <w:color w:val="000000"/>
            </w:rPr>
            <w:t xml:space="preserve">, C., Borges, A. V., Dale, A. W., Gallego-Sala, A., </w:t>
          </w:r>
          <w:proofErr w:type="spellStart"/>
          <w:r w:rsidRPr="00A606AD">
            <w:rPr>
              <w:rFonts w:ascii="Arial" w:eastAsia="Times New Roman" w:hAnsi="Arial" w:cs="Arial"/>
              <w:color w:val="000000"/>
            </w:rPr>
            <w:t>Goddéris</w:t>
          </w:r>
          <w:proofErr w:type="spellEnd"/>
          <w:r w:rsidRPr="00A606AD">
            <w:rPr>
              <w:rFonts w:ascii="Arial" w:eastAsia="Times New Roman" w:hAnsi="Arial" w:cs="Arial"/>
              <w:color w:val="000000"/>
            </w:rPr>
            <w:t xml:space="preserve">, Y., Goossens, N., Hartmann, J., Heinze, C., … </w:t>
          </w:r>
          <w:proofErr w:type="spellStart"/>
          <w:r w:rsidRPr="00A606AD">
            <w:rPr>
              <w:rFonts w:ascii="Arial" w:eastAsia="Times New Roman" w:hAnsi="Arial" w:cs="Arial"/>
              <w:color w:val="000000"/>
            </w:rPr>
            <w:t>Thullner</w:t>
          </w:r>
          <w:proofErr w:type="spellEnd"/>
          <w:r w:rsidRPr="00A606AD">
            <w:rPr>
              <w:rFonts w:ascii="Arial" w:eastAsia="Times New Roman" w:hAnsi="Arial" w:cs="Arial"/>
              <w:color w:val="000000"/>
            </w:rPr>
            <w:t xml:space="preserve">, M. (2013). Anthropogenic perturbation of the carbon fluxes from land to ocean. </w:t>
          </w:r>
          <w:r w:rsidRPr="00A606AD">
            <w:rPr>
              <w:rFonts w:ascii="Arial" w:eastAsia="Times New Roman" w:hAnsi="Arial" w:cs="Arial"/>
              <w:iCs/>
              <w:color w:val="000000"/>
            </w:rPr>
            <w:t>Nature Geoscience</w:t>
          </w:r>
          <w:r w:rsidRPr="00A606AD">
            <w:rPr>
              <w:rFonts w:ascii="Arial" w:eastAsia="Times New Roman" w:hAnsi="Arial" w:cs="Arial"/>
              <w:color w:val="000000"/>
            </w:rPr>
            <w:t xml:space="preserve">, </w:t>
          </w:r>
          <w:r w:rsidRPr="00A606AD">
            <w:rPr>
              <w:rFonts w:ascii="Arial" w:eastAsia="Times New Roman" w:hAnsi="Arial" w:cs="Arial"/>
              <w:iCs/>
              <w:color w:val="000000"/>
            </w:rPr>
            <w:t>6</w:t>
          </w:r>
          <w:r w:rsidRPr="00A606AD">
            <w:rPr>
              <w:rFonts w:ascii="Arial" w:eastAsia="Times New Roman" w:hAnsi="Arial" w:cs="Arial"/>
              <w:color w:val="000000"/>
            </w:rPr>
            <w:t>(8), 597–607. https://doi.org/10.1038/ngeo1830</w:t>
          </w:r>
        </w:p>
        <w:p w14:paraId="7EE4202E" w14:textId="77777777" w:rsidR="00C536FB" w:rsidRPr="00A606AD" w:rsidRDefault="00C536FB">
          <w:pPr>
            <w:autoSpaceDE w:val="0"/>
            <w:autoSpaceDN w:val="0"/>
            <w:ind w:hanging="480"/>
            <w:divId w:val="482311611"/>
            <w:rPr>
              <w:rFonts w:ascii="Arial" w:eastAsia="Times New Roman" w:hAnsi="Arial" w:cs="Arial"/>
              <w:color w:val="000000"/>
            </w:rPr>
          </w:pPr>
          <w:r w:rsidRPr="00A606AD">
            <w:rPr>
              <w:rFonts w:ascii="Arial" w:eastAsia="Times New Roman" w:hAnsi="Arial" w:cs="Arial"/>
              <w:color w:val="000000"/>
            </w:rPr>
            <w:t xml:space="preserve">Regnier, P., </w:t>
          </w:r>
          <w:proofErr w:type="spellStart"/>
          <w:r w:rsidRPr="00A606AD">
            <w:rPr>
              <w:rFonts w:ascii="Arial" w:eastAsia="Times New Roman" w:hAnsi="Arial" w:cs="Arial"/>
              <w:color w:val="000000"/>
            </w:rPr>
            <w:t>Resplandy</w:t>
          </w:r>
          <w:proofErr w:type="spellEnd"/>
          <w:r w:rsidRPr="00A606AD">
            <w:rPr>
              <w:rFonts w:ascii="Arial" w:eastAsia="Times New Roman" w:hAnsi="Arial" w:cs="Arial"/>
              <w:color w:val="000000"/>
            </w:rPr>
            <w:t xml:space="preserve">, L., Najjar, R. G., &amp; Ciais, P. (2022). The land-to-ocean loops of the global carbon cycle. In </w:t>
          </w:r>
          <w:r w:rsidRPr="00A606AD">
            <w:rPr>
              <w:rFonts w:ascii="Arial" w:eastAsia="Times New Roman" w:hAnsi="Arial" w:cs="Arial"/>
              <w:iCs/>
              <w:color w:val="000000"/>
            </w:rPr>
            <w:t>Nature</w:t>
          </w:r>
          <w:r w:rsidRPr="00A606AD">
            <w:rPr>
              <w:rFonts w:ascii="Arial" w:eastAsia="Times New Roman" w:hAnsi="Arial" w:cs="Arial"/>
              <w:color w:val="000000"/>
            </w:rPr>
            <w:t xml:space="preserve"> (Vol. 603, Issue 7901, pp. 401–410). Nature Research. https://doi.org/10.1038/s41586-021-04339-9</w:t>
          </w:r>
        </w:p>
        <w:p w14:paraId="10B37183" w14:textId="77777777" w:rsidR="00C536FB" w:rsidRPr="00A606AD" w:rsidRDefault="00C536FB">
          <w:pPr>
            <w:autoSpaceDE w:val="0"/>
            <w:autoSpaceDN w:val="0"/>
            <w:ind w:hanging="480"/>
            <w:divId w:val="1516655078"/>
            <w:rPr>
              <w:rFonts w:ascii="Arial" w:eastAsia="Times New Roman" w:hAnsi="Arial" w:cs="Arial"/>
              <w:color w:val="000000"/>
            </w:rPr>
          </w:pPr>
          <w:proofErr w:type="spellStart"/>
          <w:r w:rsidRPr="00A606AD">
            <w:rPr>
              <w:rFonts w:ascii="Arial" w:eastAsia="Times New Roman" w:hAnsi="Arial" w:cs="Arial"/>
              <w:color w:val="000000"/>
            </w:rPr>
            <w:t>Saunois</w:t>
          </w:r>
          <w:proofErr w:type="spellEnd"/>
          <w:r w:rsidRPr="00A606AD">
            <w:rPr>
              <w:rFonts w:ascii="Arial" w:eastAsia="Times New Roman" w:hAnsi="Arial" w:cs="Arial"/>
              <w:color w:val="000000"/>
            </w:rPr>
            <w:t xml:space="preserve">, M., Bousquet, P., Poulter, B., </w:t>
          </w:r>
          <w:proofErr w:type="spellStart"/>
          <w:r w:rsidRPr="00A606AD">
            <w:rPr>
              <w:rFonts w:ascii="Arial" w:eastAsia="Times New Roman" w:hAnsi="Arial" w:cs="Arial"/>
              <w:color w:val="000000"/>
            </w:rPr>
            <w:t>Peregon</w:t>
          </w:r>
          <w:proofErr w:type="spellEnd"/>
          <w:r w:rsidRPr="00A606AD">
            <w:rPr>
              <w:rFonts w:ascii="Arial" w:eastAsia="Times New Roman" w:hAnsi="Arial" w:cs="Arial"/>
              <w:color w:val="000000"/>
            </w:rPr>
            <w:t xml:space="preserve">, A., Ciais, P., </w:t>
          </w:r>
          <w:proofErr w:type="spellStart"/>
          <w:r w:rsidRPr="00A606AD">
            <w:rPr>
              <w:rFonts w:ascii="Arial" w:eastAsia="Times New Roman" w:hAnsi="Arial" w:cs="Arial"/>
              <w:color w:val="000000"/>
            </w:rPr>
            <w:t>Canadell</w:t>
          </w:r>
          <w:proofErr w:type="spellEnd"/>
          <w:r w:rsidRPr="00A606AD">
            <w:rPr>
              <w:rFonts w:ascii="Arial" w:eastAsia="Times New Roman" w:hAnsi="Arial" w:cs="Arial"/>
              <w:color w:val="000000"/>
            </w:rPr>
            <w:t xml:space="preserve">, J. G., </w:t>
          </w:r>
          <w:proofErr w:type="spellStart"/>
          <w:r w:rsidRPr="00A606AD">
            <w:rPr>
              <w:rFonts w:ascii="Arial" w:eastAsia="Times New Roman" w:hAnsi="Arial" w:cs="Arial"/>
              <w:color w:val="000000"/>
            </w:rPr>
            <w:t>Dlugokencky</w:t>
          </w:r>
          <w:proofErr w:type="spellEnd"/>
          <w:r w:rsidRPr="00A606AD">
            <w:rPr>
              <w:rFonts w:ascii="Arial" w:eastAsia="Times New Roman" w:hAnsi="Arial" w:cs="Arial"/>
              <w:color w:val="000000"/>
            </w:rPr>
            <w:t xml:space="preserve">, E. J., </w:t>
          </w:r>
          <w:proofErr w:type="spellStart"/>
          <w:r w:rsidRPr="00A606AD">
            <w:rPr>
              <w:rFonts w:ascii="Arial" w:eastAsia="Times New Roman" w:hAnsi="Arial" w:cs="Arial"/>
              <w:color w:val="000000"/>
            </w:rPr>
            <w:t>Etiope</w:t>
          </w:r>
          <w:proofErr w:type="spellEnd"/>
          <w:r w:rsidRPr="00A606AD">
            <w:rPr>
              <w:rFonts w:ascii="Arial" w:eastAsia="Times New Roman" w:hAnsi="Arial" w:cs="Arial"/>
              <w:color w:val="000000"/>
            </w:rPr>
            <w:t xml:space="preserve">, G., </w:t>
          </w:r>
          <w:proofErr w:type="spellStart"/>
          <w:r w:rsidRPr="00A606AD">
            <w:rPr>
              <w:rFonts w:ascii="Arial" w:eastAsia="Times New Roman" w:hAnsi="Arial" w:cs="Arial"/>
              <w:color w:val="000000"/>
            </w:rPr>
            <w:t>Bastviken</w:t>
          </w:r>
          <w:proofErr w:type="spellEnd"/>
          <w:r w:rsidRPr="00A606AD">
            <w:rPr>
              <w:rFonts w:ascii="Arial" w:eastAsia="Times New Roman" w:hAnsi="Arial" w:cs="Arial"/>
              <w:color w:val="000000"/>
            </w:rPr>
            <w:t xml:space="preserve">, D., </w:t>
          </w:r>
          <w:proofErr w:type="spellStart"/>
          <w:r w:rsidRPr="00A606AD">
            <w:rPr>
              <w:rFonts w:ascii="Arial" w:eastAsia="Times New Roman" w:hAnsi="Arial" w:cs="Arial"/>
              <w:color w:val="000000"/>
            </w:rPr>
            <w:t>Houweling</w:t>
          </w:r>
          <w:proofErr w:type="spellEnd"/>
          <w:r w:rsidRPr="00A606AD">
            <w:rPr>
              <w:rFonts w:ascii="Arial" w:eastAsia="Times New Roman" w:hAnsi="Arial" w:cs="Arial"/>
              <w:color w:val="000000"/>
            </w:rPr>
            <w:t xml:space="preserve">, S., Janssens-Maenhout, G., </w:t>
          </w:r>
          <w:proofErr w:type="spellStart"/>
          <w:r w:rsidRPr="00A606AD">
            <w:rPr>
              <w:rFonts w:ascii="Arial" w:eastAsia="Times New Roman" w:hAnsi="Arial" w:cs="Arial"/>
              <w:color w:val="000000"/>
            </w:rPr>
            <w:t>Tubiello</w:t>
          </w:r>
          <w:proofErr w:type="spellEnd"/>
          <w:r w:rsidRPr="00A606AD">
            <w:rPr>
              <w:rFonts w:ascii="Arial" w:eastAsia="Times New Roman" w:hAnsi="Arial" w:cs="Arial"/>
              <w:color w:val="000000"/>
            </w:rPr>
            <w:t xml:space="preserve">, F. N., Castaldi, S., Jackson, R. B., Alexe, M., Arora, V. K., Beerling, D. J., Bergamaschi, P., Blake, D. R., … Zhu, Q. (2016). The global methane budget 2000-2012. </w:t>
          </w:r>
          <w:r w:rsidRPr="00A606AD">
            <w:rPr>
              <w:rFonts w:ascii="Arial" w:eastAsia="Times New Roman" w:hAnsi="Arial" w:cs="Arial"/>
              <w:iCs/>
              <w:color w:val="000000"/>
            </w:rPr>
            <w:t>Earth System Science Data</w:t>
          </w:r>
          <w:r w:rsidRPr="00A606AD">
            <w:rPr>
              <w:rFonts w:ascii="Arial" w:eastAsia="Times New Roman" w:hAnsi="Arial" w:cs="Arial"/>
              <w:color w:val="000000"/>
            </w:rPr>
            <w:t xml:space="preserve">, </w:t>
          </w:r>
          <w:r w:rsidRPr="00A606AD">
            <w:rPr>
              <w:rFonts w:ascii="Arial" w:eastAsia="Times New Roman" w:hAnsi="Arial" w:cs="Arial"/>
              <w:iCs/>
              <w:color w:val="000000"/>
            </w:rPr>
            <w:t>8</w:t>
          </w:r>
          <w:r w:rsidRPr="00A606AD">
            <w:rPr>
              <w:rFonts w:ascii="Arial" w:eastAsia="Times New Roman" w:hAnsi="Arial" w:cs="Arial"/>
              <w:color w:val="000000"/>
            </w:rPr>
            <w:t>(2), 697–751. https://doi.org/10.5194/essd-8-697-2016</w:t>
          </w:r>
        </w:p>
        <w:p w14:paraId="4F16582D" w14:textId="77777777" w:rsidR="00C536FB" w:rsidRPr="00A606AD" w:rsidRDefault="00C536FB">
          <w:pPr>
            <w:autoSpaceDE w:val="0"/>
            <w:autoSpaceDN w:val="0"/>
            <w:ind w:hanging="480"/>
            <w:divId w:val="52394869"/>
            <w:rPr>
              <w:rFonts w:ascii="Arial" w:eastAsia="Times New Roman" w:hAnsi="Arial" w:cs="Arial"/>
              <w:color w:val="000000"/>
            </w:rPr>
          </w:pPr>
          <w:r w:rsidRPr="00A606AD">
            <w:rPr>
              <w:rFonts w:ascii="Arial" w:eastAsia="Times New Roman" w:hAnsi="Arial" w:cs="Arial"/>
              <w:color w:val="000000"/>
            </w:rPr>
            <w:t xml:space="preserve">Solano, V., Duvert, C., Hutley, L. B., </w:t>
          </w:r>
          <w:proofErr w:type="spellStart"/>
          <w:r w:rsidRPr="00A606AD">
            <w:rPr>
              <w:rFonts w:ascii="Arial" w:eastAsia="Times New Roman" w:hAnsi="Arial" w:cs="Arial"/>
              <w:color w:val="000000"/>
            </w:rPr>
            <w:t>Cendón</w:t>
          </w:r>
          <w:proofErr w:type="spellEnd"/>
          <w:r w:rsidRPr="00A606AD">
            <w:rPr>
              <w:rFonts w:ascii="Arial" w:eastAsia="Times New Roman" w:hAnsi="Arial" w:cs="Arial"/>
              <w:color w:val="000000"/>
            </w:rPr>
            <w:t xml:space="preserve">, D. I., Maher, D. T., &amp; Birkel, C. (2024). Seasonal Wetlands Make a Relatively Limited Contribution to the Dissolved Carbon Pool of a Lowland Headwater Tropical Stream. </w:t>
          </w:r>
          <w:r w:rsidRPr="00A606AD">
            <w:rPr>
              <w:rFonts w:ascii="Arial" w:eastAsia="Times New Roman" w:hAnsi="Arial" w:cs="Arial"/>
              <w:iCs/>
              <w:color w:val="000000"/>
            </w:rPr>
            <w:t xml:space="preserve">Journal of Geophysical Research: </w:t>
          </w:r>
          <w:proofErr w:type="spellStart"/>
          <w:r w:rsidRPr="00A606AD">
            <w:rPr>
              <w:rFonts w:ascii="Arial" w:eastAsia="Times New Roman" w:hAnsi="Arial" w:cs="Arial"/>
              <w:iCs/>
              <w:color w:val="000000"/>
            </w:rPr>
            <w:t>Biogeosciences</w:t>
          </w:r>
          <w:proofErr w:type="spellEnd"/>
          <w:r w:rsidRPr="00A606AD">
            <w:rPr>
              <w:rFonts w:ascii="Arial" w:eastAsia="Times New Roman" w:hAnsi="Arial" w:cs="Arial"/>
              <w:color w:val="000000"/>
            </w:rPr>
            <w:t xml:space="preserve">, </w:t>
          </w:r>
          <w:r w:rsidRPr="00A606AD">
            <w:rPr>
              <w:rFonts w:ascii="Arial" w:eastAsia="Times New Roman" w:hAnsi="Arial" w:cs="Arial"/>
              <w:iCs/>
              <w:color w:val="000000"/>
            </w:rPr>
            <w:t>129</w:t>
          </w:r>
          <w:r w:rsidRPr="00A606AD">
            <w:rPr>
              <w:rFonts w:ascii="Arial" w:eastAsia="Times New Roman" w:hAnsi="Arial" w:cs="Arial"/>
              <w:color w:val="000000"/>
            </w:rPr>
            <w:t>(2). https://doi.org/10.1029/2023JG007556</w:t>
          </w:r>
        </w:p>
        <w:p w14:paraId="274188EC" w14:textId="77777777" w:rsidR="00C536FB" w:rsidRPr="00A606AD" w:rsidRDefault="00C536FB">
          <w:pPr>
            <w:autoSpaceDE w:val="0"/>
            <w:autoSpaceDN w:val="0"/>
            <w:ind w:hanging="480"/>
            <w:divId w:val="1171988401"/>
            <w:rPr>
              <w:rFonts w:ascii="Arial" w:eastAsia="Times New Roman" w:hAnsi="Arial" w:cs="Arial"/>
              <w:color w:val="000000"/>
            </w:rPr>
          </w:pPr>
          <w:proofErr w:type="spellStart"/>
          <w:r w:rsidRPr="00A606AD">
            <w:rPr>
              <w:rFonts w:ascii="Arial" w:eastAsia="Times New Roman" w:hAnsi="Arial" w:cs="Arial"/>
              <w:color w:val="000000"/>
            </w:rPr>
            <w:t>Vidon</w:t>
          </w:r>
          <w:proofErr w:type="spellEnd"/>
          <w:r w:rsidRPr="00A606AD">
            <w:rPr>
              <w:rFonts w:ascii="Arial" w:eastAsia="Times New Roman" w:hAnsi="Arial" w:cs="Arial"/>
              <w:color w:val="000000"/>
            </w:rPr>
            <w:t xml:space="preserve">, P., Allan, C., Burns, D., Duval, T. P., </w:t>
          </w:r>
          <w:proofErr w:type="spellStart"/>
          <w:r w:rsidRPr="00A606AD">
            <w:rPr>
              <w:rFonts w:ascii="Arial" w:eastAsia="Times New Roman" w:hAnsi="Arial" w:cs="Arial"/>
              <w:color w:val="000000"/>
            </w:rPr>
            <w:t>Gurwick</w:t>
          </w:r>
          <w:proofErr w:type="spellEnd"/>
          <w:r w:rsidRPr="00A606AD">
            <w:rPr>
              <w:rFonts w:ascii="Arial" w:eastAsia="Times New Roman" w:hAnsi="Arial" w:cs="Arial"/>
              <w:color w:val="000000"/>
            </w:rPr>
            <w:t xml:space="preserve">, N., Inamdar, S., Lowrance, R., Okay, J., Scott, D., &amp; Sebestyen, S. (2010). Hot spots and hot moments in riparian zones: Potential for improved water quality management. </w:t>
          </w:r>
          <w:r w:rsidRPr="00A606AD">
            <w:rPr>
              <w:rFonts w:ascii="Arial" w:eastAsia="Times New Roman" w:hAnsi="Arial" w:cs="Arial"/>
              <w:iCs/>
              <w:color w:val="000000"/>
            </w:rPr>
            <w:t xml:space="preserve">Journal of the American </w:t>
          </w:r>
          <w:r w:rsidRPr="00A606AD">
            <w:rPr>
              <w:rFonts w:ascii="Arial" w:eastAsia="Times New Roman" w:hAnsi="Arial" w:cs="Arial"/>
              <w:iCs/>
              <w:color w:val="000000"/>
            </w:rPr>
            <w:lastRenderedPageBreak/>
            <w:t>Water Resources Association</w:t>
          </w:r>
          <w:r w:rsidRPr="00A606AD">
            <w:rPr>
              <w:rFonts w:ascii="Arial" w:eastAsia="Times New Roman" w:hAnsi="Arial" w:cs="Arial"/>
              <w:color w:val="000000"/>
            </w:rPr>
            <w:t xml:space="preserve">, </w:t>
          </w:r>
          <w:r w:rsidRPr="00A606AD">
            <w:rPr>
              <w:rFonts w:ascii="Arial" w:eastAsia="Times New Roman" w:hAnsi="Arial" w:cs="Arial"/>
              <w:iCs/>
              <w:color w:val="000000"/>
            </w:rPr>
            <w:t>46</w:t>
          </w:r>
          <w:r w:rsidRPr="00A606AD">
            <w:rPr>
              <w:rFonts w:ascii="Arial" w:eastAsia="Times New Roman" w:hAnsi="Arial" w:cs="Arial"/>
              <w:color w:val="000000"/>
            </w:rPr>
            <w:t>(2), 278–298. https://doi.org/10.1111/j.1752-1688.2010.00420.x</w:t>
          </w:r>
        </w:p>
        <w:p w14:paraId="182E7FA8" w14:textId="77777777" w:rsidR="00C536FB" w:rsidRPr="00A606AD" w:rsidRDefault="00C536FB">
          <w:pPr>
            <w:autoSpaceDE w:val="0"/>
            <w:autoSpaceDN w:val="0"/>
            <w:ind w:hanging="480"/>
            <w:divId w:val="91055068"/>
            <w:rPr>
              <w:rFonts w:ascii="Arial" w:eastAsia="Times New Roman" w:hAnsi="Arial" w:cs="Arial"/>
              <w:color w:val="000000"/>
            </w:rPr>
          </w:pPr>
          <w:r w:rsidRPr="00A606AD">
            <w:rPr>
              <w:rFonts w:ascii="Arial" w:eastAsia="Times New Roman" w:hAnsi="Arial" w:cs="Arial"/>
              <w:color w:val="000000"/>
            </w:rPr>
            <w:t xml:space="preserve">Wilcock, R. J., Champion, P. D., Nagels, J. W., &amp; Croker, G. F. (1999). The influence of aquatic macrophytes on the hydraulic and </w:t>
          </w:r>
          <w:proofErr w:type="spellStart"/>
          <w:r w:rsidRPr="00A606AD">
            <w:rPr>
              <w:rFonts w:ascii="Arial" w:eastAsia="Times New Roman" w:hAnsi="Arial" w:cs="Arial"/>
              <w:color w:val="000000"/>
            </w:rPr>
            <w:t>physico</w:t>
          </w:r>
          <w:proofErr w:type="spellEnd"/>
          <w:r w:rsidRPr="00A606AD">
            <w:rPr>
              <w:rFonts w:ascii="Arial" w:eastAsia="Times New Roman" w:hAnsi="Arial" w:cs="Arial"/>
              <w:color w:val="000000"/>
            </w:rPr>
            <w:t xml:space="preserve">-chemical properties of a New Zealand lowland stream. In </w:t>
          </w:r>
          <w:proofErr w:type="spellStart"/>
          <w:r w:rsidRPr="00A606AD">
            <w:rPr>
              <w:rFonts w:ascii="Arial" w:eastAsia="Times New Roman" w:hAnsi="Arial" w:cs="Arial"/>
              <w:iCs/>
              <w:color w:val="000000"/>
            </w:rPr>
            <w:t>Hydrobiologia</w:t>
          </w:r>
          <w:proofErr w:type="spellEnd"/>
          <w:r w:rsidRPr="00A606AD">
            <w:rPr>
              <w:rFonts w:ascii="Arial" w:eastAsia="Times New Roman" w:hAnsi="Arial" w:cs="Arial"/>
              <w:color w:val="000000"/>
            </w:rPr>
            <w:t xml:space="preserve"> (Vol. 416).</w:t>
          </w:r>
        </w:p>
        <w:p w14:paraId="4AE4132B" w14:textId="77777777" w:rsidR="00C536FB" w:rsidRPr="00A606AD" w:rsidRDefault="00C536FB">
          <w:pPr>
            <w:autoSpaceDE w:val="0"/>
            <w:autoSpaceDN w:val="0"/>
            <w:ind w:hanging="480"/>
            <w:divId w:val="2113667446"/>
            <w:rPr>
              <w:rFonts w:ascii="Arial" w:eastAsia="Times New Roman" w:hAnsi="Arial" w:cs="Arial"/>
              <w:color w:val="000000"/>
            </w:rPr>
          </w:pPr>
          <w:r w:rsidRPr="00A606AD">
            <w:rPr>
              <w:rFonts w:ascii="Arial" w:eastAsia="Times New Roman" w:hAnsi="Arial" w:cs="Arial"/>
              <w:color w:val="000000"/>
            </w:rPr>
            <w:t xml:space="preserve">Winter, T. C. (n.d.). A Conceptual Framework </w:t>
          </w:r>
          <w:proofErr w:type="gramStart"/>
          <w:r w:rsidRPr="00A606AD">
            <w:rPr>
              <w:rFonts w:ascii="Arial" w:eastAsia="Times New Roman" w:hAnsi="Arial" w:cs="Arial"/>
              <w:color w:val="000000"/>
            </w:rPr>
            <w:t>For</w:t>
          </w:r>
          <w:proofErr w:type="gramEnd"/>
          <w:r w:rsidRPr="00A606AD">
            <w:rPr>
              <w:rFonts w:ascii="Arial" w:eastAsia="Times New Roman" w:hAnsi="Arial" w:cs="Arial"/>
              <w:color w:val="000000"/>
            </w:rPr>
            <w:t xml:space="preserve"> Assessing Cumulative Impacts on the Hydrology of Nontidal Wetlands. In </w:t>
          </w:r>
          <w:r w:rsidRPr="00A606AD">
            <w:rPr>
              <w:rFonts w:ascii="Arial" w:eastAsia="Times New Roman" w:hAnsi="Arial" w:cs="Arial"/>
              <w:iCs/>
              <w:color w:val="000000"/>
            </w:rPr>
            <w:t>Environmental Management</w:t>
          </w:r>
          <w:r w:rsidRPr="00A606AD">
            <w:rPr>
              <w:rFonts w:ascii="Arial" w:eastAsia="Times New Roman" w:hAnsi="Arial" w:cs="Arial"/>
              <w:color w:val="000000"/>
            </w:rPr>
            <w:t xml:space="preserve"> (Vol. 12, Issue 5).</w:t>
          </w:r>
        </w:p>
        <w:p w14:paraId="2AC028DF" w14:textId="77777777" w:rsidR="00C536FB" w:rsidRPr="00A606AD" w:rsidRDefault="00C536FB">
          <w:pPr>
            <w:autoSpaceDE w:val="0"/>
            <w:autoSpaceDN w:val="0"/>
            <w:ind w:hanging="480"/>
            <w:divId w:val="769543838"/>
            <w:rPr>
              <w:rFonts w:ascii="Arial" w:eastAsia="Times New Roman" w:hAnsi="Arial" w:cs="Arial"/>
              <w:color w:val="000000"/>
            </w:rPr>
          </w:pPr>
          <w:proofErr w:type="spellStart"/>
          <w:r w:rsidRPr="00A606AD">
            <w:rPr>
              <w:rFonts w:ascii="Arial" w:eastAsia="Times New Roman" w:hAnsi="Arial" w:cs="Arial"/>
              <w:color w:val="000000"/>
            </w:rPr>
            <w:t>Zarnetske</w:t>
          </w:r>
          <w:proofErr w:type="spellEnd"/>
          <w:r w:rsidRPr="00A606AD">
            <w:rPr>
              <w:rFonts w:ascii="Arial" w:eastAsia="Times New Roman" w:hAnsi="Arial" w:cs="Arial"/>
              <w:color w:val="000000"/>
            </w:rPr>
            <w:t xml:space="preserve">, J. P., Bouda, M., Abbott, B. W., </w:t>
          </w:r>
          <w:proofErr w:type="spellStart"/>
          <w:r w:rsidRPr="00A606AD">
            <w:rPr>
              <w:rFonts w:ascii="Arial" w:eastAsia="Times New Roman" w:hAnsi="Arial" w:cs="Arial"/>
              <w:color w:val="000000"/>
            </w:rPr>
            <w:t>Saiers</w:t>
          </w:r>
          <w:proofErr w:type="spellEnd"/>
          <w:r w:rsidRPr="00A606AD">
            <w:rPr>
              <w:rFonts w:ascii="Arial" w:eastAsia="Times New Roman" w:hAnsi="Arial" w:cs="Arial"/>
              <w:color w:val="000000"/>
            </w:rPr>
            <w:t xml:space="preserve">, J., &amp; Raymond, P. A. (2018). Generality of Hydrologic Transport Limitation of Watershed Organic Carbon Flux Across Ecoregions of the United States. </w:t>
          </w:r>
          <w:r w:rsidRPr="00A606AD">
            <w:rPr>
              <w:rFonts w:ascii="Arial" w:eastAsia="Times New Roman" w:hAnsi="Arial" w:cs="Arial"/>
              <w:iCs/>
              <w:color w:val="000000"/>
            </w:rPr>
            <w:t>Geophysical Research Letters</w:t>
          </w:r>
          <w:r w:rsidRPr="00A606AD">
            <w:rPr>
              <w:rFonts w:ascii="Arial" w:eastAsia="Times New Roman" w:hAnsi="Arial" w:cs="Arial"/>
              <w:color w:val="000000"/>
            </w:rPr>
            <w:t xml:space="preserve">, </w:t>
          </w:r>
          <w:r w:rsidRPr="00A606AD">
            <w:rPr>
              <w:rFonts w:ascii="Arial" w:eastAsia="Times New Roman" w:hAnsi="Arial" w:cs="Arial"/>
              <w:iCs/>
              <w:color w:val="000000"/>
            </w:rPr>
            <w:t>45</w:t>
          </w:r>
          <w:r w:rsidRPr="00A606AD">
            <w:rPr>
              <w:rFonts w:ascii="Arial" w:eastAsia="Times New Roman" w:hAnsi="Arial" w:cs="Arial"/>
              <w:color w:val="000000"/>
            </w:rPr>
            <w:t>(21), 11,702-11,711. https://doi.org/10.1029/2018GL080005</w:t>
          </w:r>
        </w:p>
        <w:p w14:paraId="7E20AE2F" w14:textId="28ECBB18" w:rsidR="00C536FB" w:rsidRPr="00A606AD" w:rsidRDefault="00C536FB" w:rsidP="000C55E1">
          <w:pPr>
            <w:rPr>
              <w:rFonts w:ascii="Arial" w:hAnsi="Arial" w:cs="Arial"/>
            </w:rPr>
          </w:pPr>
          <w:r w:rsidRPr="00A606AD">
            <w:rPr>
              <w:rFonts w:ascii="Arial" w:eastAsia="Times New Roman" w:hAnsi="Arial" w:cs="Arial"/>
              <w:color w:val="000000"/>
            </w:rPr>
            <w:t> </w:t>
          </w:r>
        </w:p>
      </w:sdtContent>
    </w:sdt>
    <w:p w14:paraId="024D6943" w14:textId="45B19D1E" w:rsidR="001A40CE" w:rsidRPr="00A606AD" w:rsidRDefault="001A40CE" w:rsidP="001A40CE">
      <w:pPr>
        <w:rPr>
          <w:rFonts w:ascii="Arial" w:hAnsi="Arial" w:cs="Arial"/>
        </w:rPr>
      </w:pPr>
      <w:r w:rsidRPr="00A606AD">
        <w:rPr>
          <w:rFonts w:ascii="Arial" w:hAnsi="Arial" w:cs="Arial"/>
        </w:rPr>
        <w:t xml:space="preserve"> </w:t>
      </w:r>
    </w:p>
    <w:p w14:paraId="00C3EB09" w14:textId="77777777" w:rsidR="00CE4942" w:rsidRPr="00A606AD" w:rsidRDefault="00CE4942" w:rsidP="00CE4942">
      <w:pPr>
        <w:rPr>
          <w:rFonts w:ascii="Arial" w:eastAsia="Calibri" w:hAnsi="Arial" w:cs="Arial"/>
          <w:color w:val="000000" w:themeColor="text1"/>
        </w:rPr>
      </w:pPr>
    </w:p>
    <w:p w14:paraId="771C5929" w14:textId="77777777" w:rsidR="00CE4942" w:rsidRPr="00A606AD" w:rsidRDefault="00CE4942" w:rsidP="00CE4942">
      <w:pPr>
        <w:rPr>
          <w:rFonts w:ascii="Arial" w:eastAsia="Calibri" w:hAnsi="Arial" w:cs="Arial"/>
          <w:color w:val="000000" w:themeColor="text1"/>
        </w:rPr>
      </w:pPr>
    </w:p>
    <w:p w14:paraId="15957023" w14:textId="77777777" w:rsidR="00CE4942" w:rsidRPr="00A606AD" w:rsidRDefault="00CE4942" w:rsidP="00CE4942">
      <w:pPr>
        <w:ind w:firstLine="360"/>
        <w:rPr>
          <w:rFonts w:ascii="Arial" w:hAnsi="Arial" w:cs="Arial"/>
          <w:color w:val="0D0D0D"/>
          <w:shd w:val="clear" w:color="auto" w:fill="FFFFFF"/>
        </w:rPr>
      </w:pPr>
      <w:r w:rsidRPr="00A606AD">
        <w:rPr>
          <w:rFonts w:ascii="Arial" w:hAnsi="Arial" w:cs="Arial"/>
          <w:color w:val="0D0D0D"/>
          <w:shd w:val="clear" w:color="auto" w:fill="FFFFFF"/>
        </w:rPr>
        <w:t xml:space="preserve"> </w:t>
      </w:r>
    </w:p>
    <w:p w14:paraId="20FB9F7F" w14:textId="77777777" w:rsidR="00CE4942" w:rsidRPr="00A606AD" w:rsidRDefault="00CE4942" w:rsidP="00CE4942">
      <w:pPr>
        <w:ind w:left="360"/>
        <w:rPr>
          <w:rFonts w:ascii="Arial" w:hAnsi="Arial" w:cs="Arial"/>
        </w:rPr>
      </w:pPr>
    </w:p>
    <w:p w14:paraId="72F1ECE9" w14:textId="77777777" w:rsidR="00752F8D" w:rsidRPr="00A606AD" w:rsidRDefault="00752F8D" w:rsidP="00DC792F">
      <w:pPr>
        <w:spacing w:line="360" w:lineRule="auto"/>
        <w:rPr>
          <w:rFonts w:ascii="Arial" w:eastAsia="Calibri" w:hAnsi="Arial" w:cs="Arial"/>
          <w:color w:val="000000" w:themeColor="text1"/>
        </w:rPr>
      </w:pPr>
    </w:p>
    <w:p w14:paraId="461A8F9E" w14:textId="77777777" w:rsidR="00752F8D" w:rsidRPr="00A606AD" w:rsidRDefault="00752F8D" w:rsidP="00DC792F">
      <w:pPr>
        <w:spacing w:line="360" w:lineRule="auto"/>
        <w:rPr>
          <w:rFonts w:ascii="Arial" w:eastAsia="Calibri" w:hAnsi="Arial" w:cs="Arial"/>
          <w:color w:val="000000" w:themeColor="text1"/>
        </w:rPr>
      </w:pPr>
    </w:p>
    <w:p w14:paraId="04048CAC" w14:textId="77777777" w:rsidR="00752F8D" w:rsidRPr="00A606AD" w:rsidRDefault="00752F8D" w:rsidP="00DC792F">
      <w:pPr>
        <w:spacing w:line="360" w:lineRule="auto"/>
        <w:rPr>
          <w:rFonts w:ascii="Arial" w:eastAsia="Calibri" w:hAnsi="Arial" w:cs="Arial"/>
          <w:color w:val="000000" w:themeColor="text1"/>
        </w:rPr>
      </w:pPr>
    </w:p>
    <w:p w14:paraId="3D956805" w14:textId="77777777" w:rsidR="00752F8D" w:rsidRPr="00A606AD" w:rsidRDefault="00752F8D" w:rsidP="00DC792F">
      <w:pPr>
        <w:spacing w:line="360" w:lineRule="auto"/>
        <w:rPr>
          <w:rFonts w:ascii="Arial" w:hAnsi="Arial" w:cs="Arial"/>
          <w:b/>
          <w:bCs/>
        </w:rPr>
      </w:pPr>
    </w:p>
    <w:p w14:paraId="73605133" w14:textId="77777777" w:rsidR="00570674" w:rsidRPr="00A606AD" w:rsidRDefault="00570674" w:rsidP="00DC792F">
      <w:pPr>
        <w:spacing w:line="360" w:lineRule="auto"/>
        <w:rPr>
          <w:rFonts w:ascii="Arial" w:hAnsi="Arial" w:cs="Arial"/>
        </w:rPr>
      </w:pPr>
    </w:p>
    <w:p w14:paraId="2E2F9F5D" w14:textId="77777777" w:rsidR="00570674" w:rsidRPr="00A606AD" w:rsidRDefault="00570674" w:rsidP="00DC792F">
      <w:pPr>
        <w:spacing w:line="360" w:lineRule="auto"/>
        <w:rPr>
          <w:rFonts w:ascii="Arial" w:hAnsi="Arial" w:cs="Arial"/>
        </w:rPr>
      </w:pPr>
    </w:p>
    <w:sectPr w:rsidR="00570674" w:rsidRPr="00A606AD" w:rsidSect="00570674">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0" w:author="Subalusky,Amanda L" w:date="2024-09-17T13:50:00Z" w:initials="AS">
    <w:p w14:paraId="4BC89467" w14:textId="77777777" w:rsidR="005F04AF" w:rsidRDefault="005F04AF" w:rsidP="005F04AF">
      <w:pPr>
        <w:pStyle w:val="CommentText"/>
      </w:pPr>
      <w:r>
        <w:rPr>
          <w:rStyle w:val="CommentReference"/>
        </w:rPr>
        <w:annotationRef/>
      </w:r>
      <w:r>
        <w:t>You said above that wetlands are a C sink and not a source</w:t>
      </w:r>
    </w:p>
  </w:comment>
  <w:comment w:id="1" w:author="Subalusky,Amanda L" w:date="2024-09-17T13:50:00Z" w:initials="AS">
    <w:p w14:paraId="223B3968" w14:textId="77777777" w:rsidR="002C55FA" w:rsidRDefault="002C55FA" w:rsidP="002C55FA">
      <w:pPr>
        <w:pStyle w:val="CommentText"/>
      </w:pPr>
      <w:r>
        <w:rPr>
          <w:rStyle w:val="CommentReference"/>
        </w:rPr>
        <w:annotationRef/>
      </w:r>
      <w:r>
        <w:t>Provide? Account for?</w:t>
      </w:r>
    </w:p>
  </w:comment>
  <w:comment w:id="2" w:author="Subalusky,Amanda L" w:date="2024-09-17T13:51:00Z" w:initials="AS">
    <w:p w14:paraId="437FC3DD" w14:textId="77777777" w:rsidR="007A3155" w:rsidRDefault="007A3155" w:rsidP="007A3155">
      <w:pPr>
        <w:pStyle w:val="CommentText"/>
      </w:pPr>
      <w:r>
        <w:rPr>
          <w:rStyle w:val="CommentReference"/>
        </w:rPr>
        <w:annotationRef/>
      </w:r>
      <w:r>
        <w:t>This wording is unclear to me</w:t>
      </w:r>
    </w:p>
  </w:comment>
  <w:comment w:id="3" w:author="Subalusky,Amanda L" w:date="2024-09-17T13:54:00Z" w:initials="AS">
    <w:p w14:paraId="2490675A" w14:textId="77777777" w:rsidR="005D6BE3" w:rsidRDefault="005D6BE3" w:rsidP="005D6BE3">
      <w:pPr>
        <w:pStyle w:val="CommentText"/>
      </w:pPr>
      <w:r>
        <w:rPr>
          <w:rStyle w:val="CommentReference"/>
        </w:rPr>
        <w:annotationRef/>
      </w:r>
      <w:r>
        <w:t>You talked a lot about wetlands above, but here you frame your work as only focusing on streams. Maybe you want to either focus more on small streams above, or incorporate the influence of wetlands on stream C into your questions here</w:t>
      </w:r>
    </w:p>
  </w:comment>
  <w:comment w:id="4" w:author="Subalusky,Amanda L" w:date="2024-09-17T13:55:00Z" w:initials="AS">
    <w:p w14:paraId="33FD3912" w14:textId="77777777" w:rsidR="00C864B1" w:rsidRDefault="002A05B1" w:rsidP="00C864B1">
      <w:pPr>
        <w:pStyle w:val="CommentText"/>
      </w:pPr>
      <w:r>
        <w:rPr>
          <w:rStyle w:val="CommentReference"/>
        </w:rPr>
        <w:annotationRef/>
      </w:r>
      <w:r w:rsidR="00C864B1">
        <w:t>Hasn’t been defined for your reader yet; if you want to include this term explicitly in your questions, I would spend some time in the Intro introducing the system and why it’s unique/important. Alternatively, you could take this term out and frame your questions more generally, with the “flatwoods”component being described in a study system section</w:t>
      </w:r>
    </w:p>
  </w:comment>
  <w:comment w:id="5" w:author="Subalusky,Amanda L" w:date="2024-09-17T13:57:00Z" w:initials="AS">
    <w:p w14:paraId="0EE395FE" w14:textId="77777777" w:rsidR="00561EC4" w:rsidRDefault="00561EC4" w:rsidP="00561EC4">
      <w:pPr>
        <w:pStyle w:val="CommentText"/>
      </w:pPr>
      <w:r>
        <w:rPr>
          <w:rStyle w:val="CommentReference"/>
        </w:rPr>
        <w:annotationRef/>
      </w:r>
      <w:r>
        <w:t>Is there a reason only these terms aren’t capitalized?</w:t>
      </w:r>
    </w:p>
  </w:comment>
  <w:comment w:id="6" w:author="Subalusky,Amanda L" w:date="2024-09-17T13:58:00Z" w:initials="AS">
    <w:p w14:paraId="21650FF5" w14:textId="77777777" w:rsidR="00F24FCD" w:rsidRDefault="00F24FCD" w:rsidP="00F24FCD">
      <w:pPr>
        <w:pStyle w:val="CommentText"/>
      </w:pPr>
      <w:r>
        <w:rPr>
          <w:rStyle w:val="CommentReference"/>
        </w:rPr>
        <w:annotationRef/>
      </w:r>
      <w:r>
        <w:t>Over what time scales?</w:t>
      </w:r>
    </w:p>
  </w:comment>
  <w:comment w:id="7" w:author="Subalusky,Amanda L" w:date="2024-09-18T13:27:00Z" w:initials="AS">
    <w:p w14:paraId="1BE9B201" w14:textId="77777777" w:rsidR="002A1828" w:rsidRDefault="002A1828" w:rsidP="002A1828">
      <w:pPr>
        <w:pStyle w:val="CommentText"/>
      </w:pPr>
      <w:r>
        <w:rPr>
          <w:rStyle w:val="CommentReference"/>
        </w:rPr>
        <w:annotationRef/>
      </w:r>
      <w:r>
        <w:t>Increasingly important or increasingly appreciated?</w:t>
      </w:r>
    </w:p>
  </w:comment>
  <w:comment w:id="8" w:author="Subalusky,Amanda L" w:date="2024-09-18T13:29:00Z" w:initials="AS">
    <w:p w14:paraId="2E0B7A9E" w14:textId="77777777" w:rsidR="00266FF1" w:rsidRDefault="00266FF1" w:rsidP="00266FF1">
      <w:pPr>
        <w:pStyle w:val="CommentText"/>
      </w:pPr>
      <w:r>
        <w:rPr>
          <w:rStyle w:val="CommentReference"/>
        </w:rPr>
        <w:annotationRef/>
      </w:r>
      <w:r>
        <w:t>You say “current research” but your citations are from 2007-18; are there any more recent examples? Or maybe just say “Much recent research…” or something</w:t>
      </w:r>
    </w:p>
  </w:comment>
  <w:comment w:id="9" w:author="Subalusky,Amanda L" w:date="2024-09-18T13:38:00Z" w:initials="AS">
    <w:p w14:paraId="0CF25BE1" w14:textId="77777777" w:rsidR="002E3C01" w:rsidRDefault="003E3D22" w:rsidP="002E3C01">
      <w:pPr>
        <w:pStyle w:val="CommentText"/>
      </w:pPr>
      <w:r>
        <w:rPr>
          <w:rStyle w:val="CommentReference"/>
        </w:rPr>
        <w:annotationRef/>
      </w:r>
      <w:r w:rsidR="002E3C01">
        <w:t>Is the reactor pathway specifically internal production, or does it also include transformation of terrestrial C? This makes it sound like the former</w:t>
      </w:r>
    </w:p>
  </w:comment>
  <w:comment w:id="10" w:author="Subalusky,Amanda L" w:date="2024-09-18T13:48:00Z" w:initials="AS">
    <w:p w14:paraId="145027B3" w14:textId="77777777" w:rsidR="0092595A" w:rsidRDefault="0092595A" w:rsidP="0092595A">
      <w:pPr>
        <w:pStyle w:val="CommentText"/>
      </w:pPr>
      <w:r>
        <w:rPr>
          <w:rStyle w:val="CommentReference"/>
        </w:rPr>
        <w:annotationRef/>
      </w:r>
      <w:r>
        <w:t>High discharge periods are usually low residence times; did you mean long residence times?</w:t>
      </w:r>
    </w:p>
  </w:comment>
  <w:comment w:id="12" w:author="Subalusky,Amanda L" w:date="2024-09-18T13:45:00Z" w:initials="AS">
    <w:p w14:paraId="7266925B" w14:textId="118C665B" w:rsidR="0070793A" w:rsidRDefault="0070793A" w:rsidP="0070793A">
      <w:pPr>
        <w:pStyle w:val="CommentText"/>
      </w:pPr>
      <w:r>
        <w:rPr>
          <w:rStyle w:val="CommentReference"/>
        </w:rPr>
        <w:annotationRef/>
      </w:r>
      <w:r>
        <w:t xml:space="preserve">I’m curious why you hypothesize this… </w:t>
      </w:r>
    </w:p>
  </w:comment>
  <w:comment w:id="11" w:author="Subalusky,Amanda L" w:date="2024-09-18T13:49:00Z" w:initials="AS">
    <w:p w14:paraId="3341B3B7" w14:textId="77777777" w:rsidR="00527F22" w:rsidRDefault="00731F52" w:rsidP="00527F22">
      <w:pPr>
        <w:pStyle w:val="CommentText"/>
      </w:pPr>
      <w:r>
        <w:rPr>
          <w:rStyle w:val="CommentReference"/>
        </w:rPr>
        <w:annotationRef/>
      </w:r>
      <w:r w:rsidR="00527F22">
        <w:t>It would be helpful to have a bit more info above directly setting up your hypotheses, and particularly how these dynamics may vary in blackwater systems</w:t>
      </w:r>
    </w:p>
  </w:comment>
  <w:comment w:id="13" w:author="Subalusky,Amanda L" w:date="2024-09-18T13:51:00Z" w:initials="AS">
    <w:p w14:paraId="1A1C63BA" w14:textId="0F2E6EE7" w:rsidR="006258CE" w:rsidRDefault="006258CE" w:rsidP="006258CE">
      <w:pPr>
        <w:pStyle w:val="CommentText"/>
      </w:pPr>
      <w:r>
        <w:rPr>
          <w:rStyle w:val="CommentReference"/>
        </w:rPr>
        <w:annotationRef/>
      </w:r>
      <w:r>
        <w:t>On the y axis, consider including an up arrow for Chimney and a down arrow for Reactor to make rhis clearer; I also can’t read the text on the right side y axis</w:t>
      </w:r>
    </w:p>
  </w:comment>
  <w:comment w:id="14" w:author="Subalusky,Amanda L" w:date="2024-09-18T13:54:00Z" w:initials="AS">
    <w:p w14:paraId="5F60804B" w14:textId="77777777" w:rsidR="00133C02" w:rsidRDefault="00133C02" w:rsidP="00133C02">
      <w:pPr>
        <w:pStyle w:val="CommentText"/>
      </w:pPr>
      <w:r>
        <w:rPr>
          <w:rStyle w:val="CommentReference"/>
        </w:rPr>
        <w:annotationRef/>
      </w:r>
      <w:r>
        <w:t>Would be good to have your stream names on this map</w:t>
      </w:r>
    </w:p>
  </w:comment>
  <w:comment w:id="15" w:author="Subalusky,Amanda L" w:date="2024-09-18T13:58:00Z" w:initials="AS">
    <w:p w14:paraId="59250809" w14:textId="77777777" w:rsidR="00893109" w:rsidRDefault="00893109" w:rsidP="00893109">
      <w:pPr>
        <w:pStyle w:val="CommentText"/>
      </w:pPr>
      <w:r>
        <w:rPr>
          <w:rStyle w:val="CommentReference"/>
        </w:rPr>
        <w:annotationRef/>
      </w:r>
      <w:r>
        <w:t>Maybe cite Methods in Stream Ecology</w:t>
      </w:r>
    </w:p>
  </w:comment>
  <w:comment w:id="16" w:author="Subalusky,Amanda L" w:date="2024-09-18T15:07:00Z" w:initials="AS">
    <w:p w14:paraId="121187AB" w14:textId="77777777" w:rsidR="00FF4D56" w:rsidRDefault="0001126B" w:rsidP="00FF4D56">
      <w:pPr>
        <w:pStyle w:val="CommentText"/>
      </w:pPr>
      <w:r>
        <w:rPr>
          <w:rStyle w:val="CommentReference"/>
        </w:rPr>
        <w:annotationRef/>
      </w:r>
      <w:r w:rsidR="00FF4D56">
        <w:t>And for processing of external carbon</w:t>
      </w:r>
    </w:p>
  </w:comment>
  <w:comment w:id="17" w:author="Subalusky,Amanda L" w:date="2024-09-18T15:10:00Z" w:initials="AS">
    <w:p w14:paraId="0DDC39CB" w14:textId="77777777" w:rsidR="00E745AC" w:rsidRDefault="00E745AC" w:rsidP="00E745AC">
      <w:pPr>
        <w:pStyle w:val="CommentText"/>
      </w:pPr>
      <w:r>
        <w:rPr>
          <w:rStyle w:val="CommentReference"/>
        </w:rPr>
        <w:annotationRef/>
      </w:r>
      <w:r>
        <w:t>Do you mean that measured with in situ sensors?</w:t>
      </w:r>
    </w:p>
  </w:comment>
  <w:comment w:id="18" w:author="Subalusky,Amanda L" w:date="2024-09-18T15:10:00Z" w:initials="AS">
    <w:p w14:paraId="71060F8E" w14:textId="77777777" w:rsidR="00FC49F5" w:rsidRDefault="00FC49F5" w:rsidP="00FC49F5">
      <w:pPr>
        <w:pStyle w:val="CommentText"/>
      </w:pPr>
      <w:r>
        <w:rPr>
          <w:rStyle w:val="CommentReference"/>
        </w:rPr>
        <w:annotationRef/>
      </w:r>
      <w:r>
        <w:t>Citation?</w:t>
      </w:r>
    </w:p>
  </w:comment>
  <w:comment w:id="19" w:author="Subalusky,Amanda L" w:date="2024-09-18T15:41:00Z" w:initials="AS">
    <w:p w14:paraId="2E23ABDB" w14:textId="77777777" w:rsidR="006424F6" w:rsidRDefault="006424F6" w:rsidP="006424F6">
      <w:pPr>
        <w:pStyle w:val="CommentText"/>
      </w:pPr>
      <w:r>
        <w:rPr>
          <w:rStyle w:val="CommentReference"/>
        </w:rPr>
        <w:annotationRef/>
      </w:r>
      <w:r>
        <w:t>Just to be consistent with tense?</w:t>
      </w:r>
    </w:p>
  </w:comment>
  <w:comment w:id="20" w:author="Subalusky,Amanda L" w:date="2024-09-18T15:42:00Z" w:initials="AS">
    <w:p w14:paraId="45B0DC98" w14:textId="77777777" w:rsidR="00892867" w:rsidRDefault="00892867" w:rsidP="00892867">
      <w:pPr>
        <w:pStyle w:val="CommentText"/>
      </w:pPr>
      <w:r>
        <w:rPr>
          <w:rStyle w:val="CommentReference"/>
        </w:rPr>
        <w:annotationRef/>
      </w:r>
      <w:r>
        <w:t>This seems like a lot of work… are you planning to do this monthly on your own?</w:t>
      </w:r>
    </w:p>
  </w:comment>
  <w:comment w:id="21" w:author="Subalusky,Amanda L" w:date="2024-09-18T15:42:00Z" w:initials="AS">
    <w:p w14:paraId="3791EDEA" w14:textId="4CD8D048" w:rsidR="00892867" w:rsidRDefault="00892867" w:rsidP="00892867">
      <w:pPr>
        <w:pStyle w:val="CommentText"/>
      </w:pPr>
      <w:r>
        <w:rPr>
          <w:rStyle w:val="CommentReference"/>
        </w:rPr>
        <w:annotationRef/>
      </w:r>
      <w:r>
        <w:t>Citations?</w:t>
      </w:r>
    </w:p>
  </w:comment>
  <w:comment w:id="22" w:author="Subalusky,Amanda L" w:date="2024-09-18T15:43:00Z" w:initials="AS">
    <w:p w14:paraId="5A1855AB" w14:textId="77777777" w:rsidR="009741B2" w:rsidRDefault="009741B2" w:rsidP="009741B2">
      <w:pPr>
        <w:pStyle w:val="CommentText"/>
      </w:pPr>
      <w:r>
        <w:rPr>
          <w:rStyle w:val="CommentReference"/>
        </w:rPr>
        <w:annotationRef/>
      </w:r>
      <w:r>
        <w:t>And…?</w:t>
      </w:r>
    </w:p>
  </w:comment>
  <w:comment w:id="23" w:author="Subalusky,Amanda L" w:date="2024-09-18T15:46:00Z" w:initials="AS">
    <w:p w14:paraId="2EECBB7D" w14:textId="77777777" w:rsidR="009F6EC8" w:rsidRDefault="009F6EC8" w:rsidP="009F6EC8">
      <w:pPr>
        <w:pStyle w:val="CommentText"/>
      </w:pPr>
      <w:r>
        <w:rPr>
          <w:rStyle w:val="CommentReference"/>
        </w:rPr>
        <w:annotationRef/>
      </w:r>
      <w:r>
        <w:t>Have you actually tested these relationships?</w:t>
      </w:r>
    </w:p>
  </w:comment>
  <w:comment w:id="24" w:author="Subalusky,Amanda L" w:date="2024-09-18T15:44:00Z" w:initials="AS">
    <w:p w14:paraId="2225EE6C" w14:textId="2396564A" w:rsidR="00C63D3E" w:rsidRDefault="00C63D3E" w:rsidP="00C63D3E">
      <w:pPr>
        <w:pStyle w:val="CommentText"/>
      </w:pPr>
      <w:r>
        <w:rPr>
          <w:rStyle w:val="CommentReference"/>
        </w:rPr>
        <w:annotationRef/>
      </w:r>
      <w:r>
        <w:t>This is ER estimated by stream metabolism?</w:t>
      </w:r>
    </w:p>
  </w:comment>
  <w:comment w:id="25" w:author="Subalusky,Amanda L" w:date="2024-09-18T15:45:00Z" w:initials="AS">
    <w:p w14:paraId="420295D6" w14:textId="77777777" w:rsidR="00C63D3E" w:rsidRDefault="00C63D3E" w:rsidP="00C63D3E">
      <w:pPr>
        <w:pStyle w:val="CommentText"/>
      </w:pPr>
      <w:r>
        <w:rPr>
          <w:rStyle w:val="CommentReference"/>
        </w:rPr>
        <w:annotationRef/>
      </w:r>
      <w:r>
        <w:t>And this is the difference between estimated ER and CO2 measured with in situ sensors?</w:t>
      </w:r>
    </w:p>
  </w:comment>
  <w:comment w:id="26" w:author="Subalusky,Amanda L" w:date="2024-09-18T15:50:00Z" w:initials="AS">
    <w:p w14:paraId="2554F049" w14:textId="77777777" w:rsidR="00A10B92" w:rsidRDefault="00A10B92" w:rsidP="00A10B92">
      <w:pPr>
        <w:pStyle w:val="CommentText"/>
      </w:pPr>
      <w:r>
        <w:rPr>
          <w:rStyle w:val="CommentReference"/>
        </w:rPr>
        <w:annotationRef/>
      </w:r>
      <w:r>
        <w:t>How are the streams ordered in this figure? Is 13 higher up in the catchment than 3? It may be helpful to think of a more meaningful way of naming these streams so the reader can follow along more easily</w:t>
      </w:r>
    </w:p>
  </w:comment>
  <w:comment w:id="28" w:author="Subalusky,Amanda L" w:date="2024-09-18T16:28:00Z" w:initials="AS">
    <w:p w14:paraId="76246F22" w14:textId="77777777" w:rsidR="00B43C55" w:rsidRDefault="00B43C55" w:rsidP="00B43C55">
      <w:pPr>
        <w:pStyle w:val="CommentText"/>
      </w:pPr>
      <w:r>
        <w:rPr>
          <w:rStyle w:val="CommentReference"/>
        </w:rPr>
        <w:annotationRef/>
      </w:r>
      <w:r>
        <w:t>Repetitive with sentence above</w:t>
      </w:r>
    </w:p>
  </w:comment>
  <w:comment w:id="29" w:author="Subalusky,Amanda L" w:date="2024-09-18T17:46:00Z" w:initials="AS">
    <w:p w14:paraId="3F16E9F1" w14:textId="77777777" w:rsidR="000C2C13" w:rsidRDefault="000C2C13" w:rsidP="000C2C13">
      <w:pPr>
        <w:pStyle w:val="CommentText"/>
      </w:pPr>
      <w:r>
        <w:rPr>
          <w:rStyle w:val="CommentReference"/>
        </w:rPr>
        <w:annotationRef/>
      </w:r>
      <w:r>
        <w:t>Or lakes, e.g., 6?</w:t>
      </w:r>
    </w:p>
  </w:comment>
  <w:comment w:id="30" w:author="Subalusky,Amanda L" w:date="2024-09-18T17:48:00Z" w:initials="AS">
    <w:p w14:paraId="5815A68E" w14:textId="77777777" w:rsidR="00651C66" w:rsidRDefault="00651C66" w:rsidP="00651C66">
      <w:pPr>
        <w:pStyle w:val="CommentText"/>
      </w:pPr>
      <w:r>
        <w:rPr>
          <w:rStyle w:val="CommentReference"/>
        </w:rPr>
        <w:annotationRef/>
      </w:r>
      <w:r>
        <w:t>Not clear what this means and where you got this number</w:t>
      </w:r>
    </w:p>
  </w:comment>
  <w:comment w:id="31" w:author="Subalusky,Amanda L" w:date="2024-09-18T17:50:00Z" w:initials="AS">
    <w:p w14:paraId="772AC0BE" w14:textId="77777777" w:rsidR="00437694" w:rsidRDefault="00437694" w:rsidP="00437694">
      <w:pPr>
        <w:pStyle w:val="CommentText"/>
      </w:pPr>
      <w:r>
        <w:rPr>
          <w:rStyle w:val="CommentReference"/>
        </w:rPr>
        <w:annotationRef/>
      </w:r>
      <w:r>
        <w:t>I believe fluorometric DOM is with a lower case f; I usually see FPOM as fine particulate organic matter; not sure about FDOM</w:t>
      </w:r>
    </w:p>
  </w:comment>
  <w:comment w:id="33" w:author="Subalusky,Amanda L" w:date="2024-09-18T17:58:00Z" w:initials="AS">
    <w:p w14:paraId="14F3F468" w14:textId="77777777" w:rsidR="00990152" w:rsidRDefault="00990152" w:rsidP="00990152">
      <w:pPr>
        <w:pStyle w:val="CommentText"/>
      </w:pPr>
      <w:r>
        <w:rPr>
          <w:rStyle w:val="CommentReference"/>
        </w:rPr>
        <w:annotationRef/>
      </w:r>
      <w:r>
        <w:t>Maybe “underestimate”?</w:t>
      </w:r>
    </w:p>
  </w:comment>
  <w:comment w:id="35" w:author="Subalusky,Amanda L" w:date="2024-09-18T18:02:00Z" w:initials="AS">
    <w:p w14:paraId="0F97C33A" w14:textId="77777777" w:rsidR="003E220C" w:rsidRDefault="003E220C" w:rsidP="003E220C">
      <w:pPr>
        <w:pStyle w:val="CommentText"/>
      </w:pPr>
      <w:r>
        <w:rPr>
          <w:rStyle w:val="CommentReference"/>
        </w:rPr>
        <w:annotationRef/>
      </w:r>
      <w:r>
        <w:t>Greatest relative to GIW contribution in other periods of time? Or greatest relative to other sources?</w:t>
      </w:r>
    </w:p>
  </w:comment>
  <w:comment w:id="37" w:author="Subalusky,Amanda L" w:date="2024-09-18T18:05:00Z" w:initials="AS">
    <w:p w14:paraId="2B866E68" w14:textId="77777777" w:rsidR="00690ECF" w:rsidRDefault="00690ECF" w:rsidP="00690ECF">
      <w:pPr>
        <w:pStyle w:val="CommentText"/>
      </w:pPr>
      <w:r>
        <w:rPr>
          <w:rStyle w:val="CommentReference"/>
        </w:rPr>
        <w:annotationRef/>
      </w:r>
      <w:r>
        <w:t>Are the steps at tributary junctions?</w:t>
      </w:r>
    </w:p>
  </w:comment>
  <w:comment w:id="38" w:author="Subalusky,Amanda L" w:date="2024-09-18T18:08:00Z" w:initials="AS">
    <w:p w14:paraId="0A5B7CBC" w14:textId="77777777" w:rsidR="0095372F" w:rsidRDefault="00406C3B" w:rsidP="0095372F">
      <w:pPr>
        <w:pStyle w:val="CommentText"/>
      </w:pPr>
      <w:r>
        <w:rPr>
          <w:rStyle w:val="CommentReference"/>
        </w:rPr>
        <w:annotationRef/>
      </w:r>
      <w:r w:rsidR="0095372F">
        <w:t>I find this figure a little unclear… are you showing the amount of C flux per area from each of these portions of the basin? Where is ecosystem respiration from, the river channel?</w:t>
      </w:r>
    </w:p>
    <w:p w14:paraId="72CD0180" w14:textId="77777777" w:rsidR="0095372F" w:rsidRDefault="0095372F" w:rsidP="0095372F">
      <w:pPr>
        <w:pStyle w:val="CommentText"/>
      </w:pPr>
    </w:p>
    <w:p w14:paraId="3DBF7719" w14:textId="77777777" w:rsidR="0095372F" w:rsidRDefault="0095372F" w:rsidP="0095372F">
      <w:pPr>
        <w:pStyle w:val="CommentText"/>
      </w:pPr>
      <w:r>
        <w:t>I would label your basins as low, medium and high wetland area to help people keep track</w:t>
      </w:r>
    </w:p>
    <w:p w14:paraId="7548CDA0" w14:textId="77777777" w:rsidR="0095372F" w:rsidRDefault="0095372F" w:rsidP="0095372F">
      <w:pPr>
        <w:pStyle w:val="CommentText"/>
      </w:pPr>
    </w:p>
    <w:p w14:paraId="39E76702" w14:textId="77777777" w:rsidR="0095372F" w:rsidRDefault="0095372F" w:rsidP="0095372F">
      <w:pPr>
        <w:pStyle w:val="CommentText"/>
      </w:pPr>
      <w:r>
        <w:t>Also, what is your y axis?</w:t>
      </w:r>
    </w:p>
  </w:comment>
  <w:comment w:id="40" w:author="Subalusky,Amanda L" w:date="2024-09-18T18:11:00Z" w:initials="AS">
    <w:p w14:paraId="06ABB891" w14:textId="77777777" w:rsidR="00C83B2E" w:rsidRDefault="00C83B2E" w:rsidP="00C83B2E">
      <w:pPr>
        <w:pStyle w:val="CommentText"/>
      </w:pPr>
      <w:r>
        <w:rPr>
          <w:rStyle w:val="CommentReference"/>
        </w:rPr>
        <w:annotationRef/>
      </w:r>
      <w:r>
        <w:t>Indicate the boxes/fluxes on here that you will be measuring in this study</w:t>
      </w:r>
    </w:p>
  </w:comment>
  <w:comment w:id="41" w:author="Subalusky,Amanda L" w:date="2024-09-18T18:10:00Z" w:initials="AS">
    <w:p w14:paraId="6D1AC42D" w14:textId="23A95DE6" w:rsidR="00B67394" w:rsidRDefault="00B67394" w:rsidP="00B67394">
      <w:pPr>
        <w:pStyle w:val="CommentText"/>
      </w:pPr>
      <w:r>
        <w:rPr>
          <w:rStyle w:val="CommentReference"/>
        </w:rPr>
        <w:annotationRef/>
      </w:r>
      <w:r>
        <w:t>I think this is incomplete</w:t>
      </w:r>
    </w:p>
  </w:comment>
  <w:comment w:id="43" w:author="Subalusky,Amanda L" w:date="2024-09-18T18:14:00Z" w:initials="AS">
    <w:p w14:paraId="1848A38C" w14:textId="77777777" w:rsidR="002018BC" w:rsidRDefault="002018BC" w:rsidP="002018BC">
      <w:pPr>
        <w:pStyle w:val="CommentText"/>
      </w:pPr>
      <w:r>
        <w:rPr>
          <w:rStyle w:val="CommentReference"/>
        </w:rPr>
        <w:annotationRef/>
      </w:r>
      <w:r>
        <w:t>What is the difference between the red spot and the red spot with the black dot in it?</w:t>
      </w:r>
    </w:p>
  </w:comment>
  <w:comment w:id="49" w:author="Howley,Samantha T" w:date="2024-08-01T20:55:00Z" w:initials="SH">
    <w:p w14:paraId="2D37DC39" w14:textId="5411FFEA" w:rsidR="002C43F5" w:rsidRDefault="002C43F5" w:rsidP="002C43F5">
      <w:pPr>
        <w:pStyle w:val="CommentText"/>
      </w:pPr>
      <w:r>
        <w:rPr>
          <w:rStyle w:val="CommentReference"/>
        </w:rPr>
        <w:annotationRef/>
      </w:r>
      <w:r>
        <w:t xml:space="preserve">I also recognize this kinda goes against my point. Can I take point readings of CO2? I am worried about its diurnal nature… I could interpolate CO2 from pH and DIC but the lit says this is largely inaccurate (overestimates) for blackwater streams. </w:t>
      </w:r>
    </w:p>
  </w:comment>
  <w:comment w:id="50" w:author="Subalusky,Amanda L" w:date="2024-09-18T18:18:00Z" w:initials="AS">
    <w:p w14:paraId="69E93311" w14:textId="77777777" w:rsidR="009E3786" w:rsidRDefault="009E3786" w:rsidP="009E3786">
      <w:pPr>
        <w:pStyle w:val="CommentText"/>
      </w:pPr>
      <w:r>
        <w:rPr>
          <w:rStyle w:val="CommentReference"/>
        </w:rPr>
        <w:annotationRef/>
      </w:r>
      <w:r>
        <w:t>I think point readings at each site would probably be better than assuming its consistent throughout the stream reach, especially if all done within a relatively constrained time period</w:t>
      </w:r>
    </w:p>
  </w:comment>
  <w:comment w:id="51" w:author="Subalusky,Amanda L" w:date="2024-09-18T18:20:00Z" w:initials="AS">
    <w:p w14:paraId="579F1AD3" w14:textId="77777777" w:rsidR="00ED581F" w:rsidRDefault="00ED581F" w:rsidP="00ED581F">
      <w:pPr>
        <w:pStyle w:val="CommentText"/>
      </w:pPr>
      <w:r>
        <w:rPr>
          <w:rStyle w:val="CommentReference"/>
        </w:rPr>
        <w:annotationRef/>
      </w:r>
      <w:r>
        <w:t>I wonder if there’s a way to use Sunita’s data on wetland concentrations/fluxes to support your estimates of their contributions to streams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4BC89467" w15:done="1"/>
  <w15:commentEx w15:paraId="223B3968" w15:done="1"/>
  <w15:commentEx w15:paraId="437FC3DD" w15:done="1"/>
  <w15:commentEx w15:paraId="2490675A" w15:done="1"/>
  <w15:commentEx w15:paraId="33FD3912" w15:done="1"/>
  <w15:commentEx w15:paraId="0EE395FE" w15:done="1"/>
  <w15:commentEx w15:paraId="21650FF5" w15:done="1"/>
  <w15:commentEx w15:paraId="1BE9B201" w15:done="1"/>
  <w15:commentEx w15:paraId="2E0B7A9E" w15:done="1"/>
  <w15:commentEx w15:paraId="0CF25BE1" w15:done="1"/>
  <w15:commentEx w15:paraId="145027B3" w15:done="1"/>
  <w15:commentEx w15:paraId="7266925B" w15:done="1"/>
  <w15:commentEx w15:paraId="3341B3B7" w15:done="1"/>
  <w15:commentEx w15:paraId="1A1C63BA" w15:done="0"/>
  <w15:commentEx w15:paraId="5F60804B" w15:done="1"/>
  <w15:commentEx w15:paraId="59250809" w15:done="1"/>
  <w15:commentEx w15:paraId="121187AB" w15:done="1"/>
  <w15:commentEx w15:paraId="0DDC39CB" w15:done="1"/>
  <w15:commentEx w15:paraId="71060F8E" w15:done="1"/>
  <w15:commentEx w15:paraId="2E23ABDB" w15:done="1"/>
  <w15:commentEx w15:paraId="45B0DC98" w15:done="1"/>
  <w15:commentEx w15:paraId="3791EDEA" w15:done="1"/>
  <w15:commentEx w15:paraId="5A1855AB" w15:done="1"/>
  <w15:commentEx w15:paraId="2EECBB7D" w15:done="0"/>
  <w15:commentEx w15:paraId="2225EE6C" w15:done="0"/>
  <w15:commentEx w15:paraId="420295D6" w15:done="0"/>
  <w15:commentEx w15:paraId="2554F049" w15:done="1"/>
  <w15:commentEx w15:paraId="76246F22" w15:done="1"/>
  <w15:commentEx w15:paraId="3F16E9F1" w15:done="1"/>
  <w15:commentEx w15:paraId="5815A68E" w15:done="1"/>
  <w15:commentEx w15:paraId="772AC0BE" w15:done="1"/>
  <w15:commentEx w15:paraId="14F3F468" w15:done="1"/>
  <w15:commentEx w15:paraId="0F97C33A" w15:done="0"/>
  <w15:commentEx w15:paraId="2B866E68" w15:done="0"/>
  <w15:commentEx w15:paraId="39E76702" w15:done="0"/>
  <w15:commentEx w15:paraId="06ABB891" w15:done="0"/>
  <w15:commentEx w15:paraId="6D1AC42D" w15:done="0"/>
  <w15:commentEx w15:paraId="1848A38C" w15:done="0"/>
  <w15:commentEx w15:paraId="2D37DC39" w15:done="0"/>
  <w15:commentEx w15:paraId="69E93311" w15:paraIdParent="2D37DC39" w15:done="0"/>
  <w15:commentEx w15:paraId="579F1AD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5F1B1F41" w16cex:dateUtc="2024-09-17T17:50:00Z"/>
  <w16cex:commentExtensible w16cex:durableId="7857ADBA" w16cex:dateUtc="2024-09-17T17:50:00Z"/>
  <w16cex:commentExtensible w16cex:durableId="644D90B1" w16cex:dateUtc="2024-09-17T17:51:00Z"/>
  <w16cex:commentExtensible w16cex:durableId="0771D5F7" w16cex:dateUtc="2024-09-17T17:54:00Z"/>
  <w16cex:commentExtensible w16cex:durableId="1FAD059F" w16cex:dateUtc="2024-09-17T17:55:00Z"/>
  <w16cex:commentExtensible w16cex:durableId="20AAA516" w16cex:dateUtc="2024-09-17T17:57:00Z"/>
  <w16cex:commentExtensible w16cex:durableId="5E6E60D7" w16cex:dateUtc="2024-09-17T17:58:00Z"/>
  <w16cex:commentExtensible w16cex:durableId="06615D61" w16cex:dateUtc="2024-09-18T17:27:00Z"/>
  <w16cex:commentExtensible w16cex:durableId="2089FBA9" w16cex:dateUtc="2024-09-18T17:29:00Z"/>
  <w16cex:commentExtensible w16cex:durableId="3938CEA9" w16cex:dateUtc="2024-09-18T17:38:00Z"/>
  <w16cex:commentExtensible w16cex:durableId="617150FC" w16cex:dateUtc="2024-09-18T17:48:00Z"/>
  <w16cex:commentExtensible w16cex:durableId="1E2AB0CE" w16cex:dateUtc="2024-09-18T17:45:00Z"/>
  <w16cex:commentExtensible w16cex:durableId="5D94D513" w16cex:dateUtc="2024-09-18T17:49:00Z"/>
  <w16cex:commentExtensible w16cex:durableId="3A7DED2C" w16cex:dateUtc="2024-09-18T17:51:00Z"/>
  <w16cex:commentExtensible w16cex:durableId="0F5C80C5" w16cex:dateUtc="2024-09-18T17:54:00Z"/>
  <w16cex:commentExtensible w16cex:durableId="67179AB6" w16cex:dateUtc="2024-09-18T17:58:00Z"/>
  <w16cex:commentExtensible w16cex:durableId="26ABA2F7" w16cex:dateUtc="2024-09-18T19:07:00Z"/>
  <w16cex:commentExtensible w16cex:durableId="540CAFFB" w16cex:dateUtc="2024-09-18T19:10:00Z"/>
  <w16cex:commentExtensible w16cex:durableId="6DC764E7" w16cex:dateUtc="2024-09-18T19:10:00Z"/>
  <w16cex:commentExtensible w16cex:durableId="1EC29A4B" w16cex:dateUtc="2024-09-18T19:41:00Z"/>
  <w16cex:commentExtensible w16cex:durableId="4D5931B1" w16cex:dateUtc="2024-09-18T19:42:00Z"/>
  <w16cex:commentExtensible w16cex:durableId="55402990" w16cex:dateUtc="2024-09-18T19:42:00Z"/>
  <w16cex:commentExtensible w16cex:durableId="3BBD555E" w16cex:dateUtc="2024-09-18T19:43:00Z"/>
  <w16cex:commentExtensible w16cex:durableId="754F27F5" w16cex:dateUtc="2024-09-18T19:46:00Z"/>
  <w16cex:commentExtensible w16cex:durableId="12F3545C" w16cex:dateUtc="2024-09-18T19:44:00Z"/>
  <w16cex:commentExtensible w16cex:durableId="46C2095F" w16cex:dateUtc="2024-09-18T19:45:00Z"/>
  <w16cex:commentExtensible w16cex:durableId="0A2127DE" w16cex:dateUtc="2024-09-18T19:50:00Z"/>
  <w16cex:commentExtensible w16cex:durableId="2C964F91" w16cex:dateUtc="2024-09-18T20:28:00Z"/>
  <w16cex:commentExtensible w16cex:durableId="701A5BE6" w16cex:dateUtc="2024-09-18T21:46:00Z"/>
  <w16cex:commentExtensible w16cex:durableId="6BD2A633" w16cex:dateUtc="2024-09-18T21:48:00Z"/>
  <w16cex:commentExtensible w16cex:durableId="1B295749" w16cex:dateUtc="2024-09-18T21:50:00Z"/>
  <w16cex:commentExtensible w16cex:durableId="043D5ED4" w16cex:dateUtc="2024-09-18T21:58:00Z"/>
  <w16cex:commentExtensible w16cex:durableId="37A983D5" w16cex:dateUtc="2024-09-18T22:02:00Z"/>
  <w16cex:commentExtensible w16cex:durableId="588391F5" w16cex:dateUtc="2024-09-18T22:05:00Z"/>
  <w16cex:commentExtensible w16cex:durableId="0FA28A67" w16cex:dateUtc="2024-09-18T22:08:00Z"/>
  <w16cex:commentExtensible w16cex:durableId="225CD82B" w16cex:dateUtc="2024-09-18T22:11:00Z"/>
  <w16cex:commentExtensible w16cex:durableId="2A1658BF" w16cex:dateUtc="2024-09-18T22:10:00Z"/>
  <w16cex:commentExtensible w16cex:durableId="2EC7A36E" w16cex:dateUtc="2024-09-18T22:14:00Z"/>
  <w16cex:commentExtensible w16cex:durableId="4121B199" w16cex:dateUtc="2024-08-02T00:55:00Z"/>
  <w16cex:commentExtensible w16cex:durableId="74B85075" w16cex:dateUtc="2024-09-18T22:18:00Z"/>
  <w16cex:commentExtensible w16cex:durableId="5B18D8B7" w16cex:dateUtc="2024-09-18T22:2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4BC89467" w16cid:durableId="5F1B1F41"/>
  <w16cid:commentId w16cid:paraId="223B3968" w16cid:durableId="7857ADBA"/>
  <w16cid:commentId w16cid:paraId="437FC3DD" w16cid:durableId="644D90B1"/>
  <w16cid:commentId w16cid:paraId="2490675A" w16cid:durableId="0771D5F7"/>
  <w16cid:commentId w16cid:paraId="33FD3912" w16cid:durableId="1FAD059F"/>
  <w16cid:commentId w16cid:paraId="0EE395FE" w16cid:durableId="20AAA516"/>
  <w16cid:commentId w16cid:paraId="21650FF5" w16cid:durableId="5E6E60D7"/>
  <w16cid:commentId w16cid:paraId="1BE9B201" w16cid:durableId="06615D61"/>
  <w16cid:commentId w16cid:paraId="2E0B7A9E" w16cid:durableId="2089FBA9"/>
  <w16cid:commentId w16cid:paraId="0CF25BE1" w16cid:durableId="3938CEA9"/>
  <w16cid:commentId w16cid:paraId="145027B3" w16cid:durableId="617150FC"/>
  <w16cid:commentId w16cid:paraId="7266925B" w16cid:durableId="1E2AB0CE"/>
  <w16cid:commentId w16cid:paraId="3341B3B7" w16cid:durableId="5D94D513"/>
  <w16cid:commentId w16cid:paraId="1A1C63BA" w16cid:durableId="3A7DED2C"/>
  <w16cid:commentId w16cid:paraId="5F60804B" w16cid:durableId="0F5C80C5"/>
  <w16cid:commentId w16cid:paraId="59250809" w16cid:durableId="67179AB6"/>
  <w16cid:commentId w16cid:paraId="121187AB" w16cid:durableId="26ABA2F7"/>
  <w16cid:commentId w16cid:paraId="0DDC39CB" w16cid:durableId="540CAFFB"/>
  <w16cid:commentId w16cid:paraId="71060F8E" w16cid:durableId="6DC764E7"/>
  <w16cid:commentId w16cid:paraId="2E23ABDB" w16cid:durableId="1EC29A4B"/>
  <w16cid:commentId w16cid:paraId="45B0DC98" w16cid:durableId="4D5931B1"/>
  <w16cid:commentId w16cid:paraId="3791EDEA" w16cid:durableId="55402990"/>
  <w16cid:commentId w16cid:paraId="5A1855AB" w16cid:durableId="3BBD555E"/>
  <w16cid:commentId w16cid:paraId="2EECBB7D" w16cid:durableId="754F27F5"/>
  <w16cid:commentId w16cid:paraId="2225EE6C" w16cid:durableId="12F3545C"/>
  <w16cid:commentId w16cid:paraId="420295D6" w16cid:durableId="46C2095F"/>
  <w16cid:commentId w16cid:paraId="2554F049" w16cid:durableId="0A2127DE"/>
  <w16cid:commentId w16cid:paraId="76246F22" w16cid:durableId="2C964F91"/>
  <w16cid:commentId w16cid:paraId="3F16E9F1" w16cid:durableId="701A5BE6"/>
  <w16cid:commentId w16cid:paraId="5815A68E" w16cid:durableId="6BD2A633"/>
  <w16cid:commentId w16cid:paraId="772AC0BE" w16cid:durableId="1B295749"/>
  <w16cid:commentId w16cid:paraId="14F3F468" w16cid:durableId="043D5ED4"/>
  <w16cid:commentId w16cid:paraId="0F97C33A" w16cid:durableId="37A983D5"/>
  <w16cid:commentId w16cid:paraId="2B866E68" w16cid:durableId="588391F5"/>
  <w16cid:commentId w16cid:paraId="39E76702" w16cid:durableId="0FA28A67"/>
  <w16cid:commentId w16cid:paraId="06ABB891" w16cid:durableId="225CD82B"/>
  <w16cid:commentId w16cid:paraId="6D1AC42D" w16cid:durableId="2A1658BF"/>
  <w16cid:commentId w16cid:paraId="1848A38C" w16cid:durableId="2EC7A36E"/>
  <w16cid:commentId w16cid:paraId="2D37DC39" w16cid:durableId="4121B199"/>
  <w16cid:commentId w16cid:paraId="69E93311" w16cid:durableId="74B85075"/>
  <w16cid:commentId w16cid:paraId="579F1AD3" w16cid:durableId="5B18D8B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63D8C01" w14:textId="77777777" w:rsidR="00881982" w:rsidRDefault="00881982" w:rsidP="00841678">
      <w:pPr>
        <w:spacing w:after="0" w:line="240" w:lineRule="auto"/>
      </w:pPr>
      <w:r>
        <w:separator/>
      </w:r>
    </w:p>
  </w:endnote>
  <w:endnote w:type="continuationSeparator" w:id="0">
    <w:p w14:paraId="31D0E9E0" w14:textId="77777777" w:rsidR="00881982" w:rsidRDefault="00881982" w:rsidP="0084167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352572F" w14:textId="77777777" w:rsidR="00881982" w:rsidRDefault="00881982" w:rsidP="00841678">
      <w:pPr>
        <w:spacing w:after="0" w:line="240" w:lineRule="auto"/>
      </w:pPr>
      <w:r>
        <w:separator/>
      </w:r>
    </w:p>
  </w:footnote>
  <w:footnote w:type="continuationSeparator" w:id="0">
    <w:p w14:paraId="75119AF1" w14:textId="77777777" w:rsidR="00881982" w:rsidRDefault="00881982" w:rsidP="0084167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2E0162A"/>
    <w:multiLevelType w:val="hybridMultilevel"/>
    <w:tmpl w:val="1186C9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7E805B0"/>
    <w:multiLevelType w:val="hybridMultilevel"/>
    <w:tmpl w:val="B7306600"/>
    <w:lvl w:ilvl="0" w:tplc="04090001">
      <w:start w:val="1"/>
      <w:numFmt w:val="bullet"/>
      <w:lvlText w:val=""/>
      <w:lvlJc w:val="left"/>
      <w:pPr>
        <w:ind w:left="1147" w:hanging="360"/>
      </w:pPr>
      <w:rPr>
        <w:rFonts w:ascii="Symbol" w:hAnsi="Symbol" w:hint="default"/>
      </w:rPr>
    </w:lvl>
    <w:lvl w:ilvl="1" w:tplc="04090003" w:tentative="1">
      <w:start w:val="1"/>
      <w:numFmt w:val="bullet"/>
      <w:lvlText w:val="o"/>
      <w:lvlJc w:val="left"/>
      <w:pPr>
        <w:ind w:left="1867" w:hanging="360"/>
      </w:pPr>
      <w:rPr>
        <w:rFonts w:ascii="Courier New" w:hAnsi="Courier New" w:cs="Courier New" w:hint="default"/>
      </w:rPr>
    </w:lvl>
    <w:lvl w:ilvl="2" w:tplc="04090005" w:tentative="1">
      <w:start w:val="1"/>
      <w:numFmt w:val="bullet"/>
      <w:lvlText w:val=""/>
      <w:lvlJc w:val="left"/>
      <w:pPr>
        <w:ind w:left="2587" w:hanging="360"/>
      </w:pPr>
      <w:rPr>
        <w:rFonts w:ascii="Wingdings" w:hAnsi="Wingdings" w:hint="default"/>
      </w:rPr>
    </w:lvl>
    <w:lvl w:ilvl="3" w:tplc="04090001" w:tentative="1">
      <w:start w:val="1"/>
      <w:numFmt w:val="bullet"/>
      <w:lvlText w:val=""/>
      <w:lvlJc w:val="left"/>
      <w:pPr>
        <w:ind w:left="3307" w:hanging="360"/>
      </w:pPr>
      <w:rPr>
        <w:rFonts w:ascii="Symbol" w:hAnsi="Symbol" w:hint="default"/>
      </w:rPr>
    </w:lvl>
    <w:lvl w:ilvl="4" w:tplc="04090003" w:tentative="1">
      <w:start w:val="1"/>
      <w:numFmt w:val="bullet"/>
      <w:lvlText w:val="o"/>
      <w:lvlJc w:val="left"/>
      <w:pPr>
        <w:ind w:left="4027" w:hanging="360"/>
      </w:pPr>
      <w:rPr>
        <w:rFonts w:ascii="Courier New" w:hAnsi="Courier New" w:cs="Courier New" w:hint="default"/>
      </w:rPr>
    </w:lvl>
    <w:lvl w:ilvl="5" w:tplc="04090005" w:tentative="1">
      <w:start w:val="1"/>
      <w:numFmt w:val="bullet"/>
      <w:lvlText w:val=""/>
      <w:lvlJc w:val="left"/>
      <w:pPr>
        <w:ind w:left="4747" w:hanging="360"/>
      </w:pPr>
      <w:rPr>
        <w:rFonts w:ascii="Wingdings" w:hAnsi="Wingdings" w:hint="default"/>
      </w:rPr>
    </w:lvl>
    <w:lvl w:ilvl="6" w:tplc="04090001" w:tentative="1">
      <w:start w:val="1"/>
      <w:numFmt w:val="bullet"/>
      <w:lvlText w:val=""/>
      <w:lvlJc w:val="left"/>
      <w:pPr>
        <w:ind w:left="5467" w:hanging="360"/>
      </w:pPr>
      <w:rPr>
        <w:rFonts w:ascii="Symbol" w:hAnsi="Symbol" w:hint="default"/>
      </w:rPr>
    </w:lvl>
    <w:lvl w:ilvl="7" w:tplc="04090003" w:tentative="1">
      <w:start w:val="1"/>
      <w:numFmt w:val="bullet"/>
      <w:lvlText w:val="o"/>
      <w:lvlJc w:val="left"/>
      <w:pPr>
        <w:ind w:left="6187" w:hanging="360"/>
      </w:pPr>
      <w:rPr>
        <w:rFonts w:ascii="Courier New" w:hAnsi="Courier New" w:cs="Courier New" w:hint="default"/>
      </w:rPr>
    </w:lvl>
    <w:lvl w:ilvl="8" w:tplc="04090005" w:tentative="1">
      <w:start w:val="1"/>
      <w:numFmt w:val="bullet"/>
      <w:lvlText w:val=""/>
      <w:lvlJc w:val="left"/>
      <w:pPr>
        <w:ind w:left="6907" w:hanging="360"/>
      </w:pPr>
      <w:rPr>
        <w:rFonts w:ascii="Wingdings" w:hAnsi="Wingdings" w:hint="default"/>
      </w:rPr>
    </w:lvl>
  </w:abstractNum>
  <w:abstractNum w:abstractNumId="2" w15:restartNumberingAfterBreak="0">
    <w:nsid w:val="3A2B36BD"/>
    <w:multiLevelType w:val="hybridMultilevel"/>
    <w:tmpl w:val="6734B0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63F232A"/>
    <w:multiLevelType w:val="hybridMultilevel"/>
    <w:tmpl w:val="DFC664FA"/>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4E0D7FFD"/>
    <w:multiLevelType w:val="hybridMultilevel"/>
    <w:tmpl w:val="C5587BF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71826215"/>
    <w:multiLevelType w:val="hybridMultilevel"/>
    <w:tmpl w:val="0FF461D2"/>
    <w:lvl w:ilvl="0" w:tplc="628CFE2C">
      <w:start w:val="1"/>
      <w:numFmt w:val="decimal"/>
      <w:lvlText w:val="(%1)"/>
      <w:lvlJc w:val="left"/>
      <w:pPr>
        <w:ind w:left="7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2138645233">
    <w:abstractNumId w:val="1"/>
  </w:num>
  <w:num w:numId="2" w16cid:durableId="643703343">
    <w:abstractNumId w:val="0"/>
  </w:num>
  <w:num w:numId="3" w16cid:durableId="77791292">
    <w:abstractNumId w:val="2"/>
  </w:num>
  <w:num w:numId="4" w16cid:durableId="1303467870">
    <w:abstractNumId w:val="5"/>
  </w:num>
  <w:num w:numId="5" w16cid:durableId="1076131196">
    <w:abstractNumId w:val="3"/>
  </w:num>
  <w:num w:numId="6" w16cid:durableId="70932797">
    <w:abstractNumId w:val="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Subalusky,Amanda L">
    <w15:presenceInfo w15:providerId="AD" w15:userId="S::asubalusky@ufl.edu::d14b5652-4fc7-4743-b056-e24f3d693b13"/>
  </w15:person>
  <w15:person w15:author="Howley,Samantha T">
    <w15:presenceInfo w15:providerId="AD" w15:userId="S::samanthahowley@ufl.edu::7901c357-f45a-42f9-938d-54c9cdb1980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70674"/>
    <w:rsid w:val="0001126B"/>
    <w:rsid w:val="0001223B"/>
    <w:rsid w:val="00020EE1"/>
    <w:rsid w:val="00023A08"/>
    <w:rsid w:val="0003108A"/>
    <w:rsid w:val="00034C82"/>
    <w:rsid w:val="00037044"/>
    <w:rsid w:val="00070FED"/>
    <w:rsid w:val="00091FC2"/>
    <w:rsid w:val="00097E91"/>
    <w:rsid w:val="000B7B15"/>
    <w:rsid w:val="000C2C13"/>
    <w:rsid w:val="000C55E1"/>
    <w:rsid w:val="000E6B83"/>
    <w:rsid w:val="000F4009"/>
    <w:rsid w:val="00105C58"/>
    <w:rsid w:val="001255C9"/>
    <w:rsid w:val="00126709"/>
    <w:rsid w:val="001339CA"/>
    <w:rsid w:val="00133C02"/>
    <w:rsid w:val="00195B5B"/>
    <w:rsid w:val="001A3172"/>
    <w:rsid w:val="001A40CE"/>
    <w:rsid w:val="001A5B26"/>
    <w:rsid w:val="001B213F"/>
    <w:rsid w:val="001B4D1E"/>
    <w:rsid w:val="001C0F49"/>
    <w:rsid w:val="001E3E92"/>
    <w:rsid w:val="001F3E95"/>
    <w:rsid w:val="001F50A0"/>
    <w:rsid w:val="002018BC"/>
    <w:rsid w:val="0020266A"/>
    <w:rsid w:val="00227787"/>
    <w:rsid w:val="00235789"/>
    <w:rsid w:val="002436E0"/>
    <w:rsid w:val="00257BF5"/>
    <w:rsid w:val="00260A8F"/>
    <w:rsid w:val="00263253"/>
    <w:rsid w:val="00266FF1"/>
    <w:rsid w:val="00285DD4"/>
    <w:rsid w:val="002A05B1"/>
    <w:rsid w:val="002A1828"/>
    <w:rsid w:val="002B6373"/>
    <w:rsid w:val="002C43F5"/>
    <w:rsid w:val="002C4EE0"/>
    <w:rsid w:val="002C55FA"/>
    <w:rsid w:val="002E3C01"/>
    <w:rsid w:val="00330072"/>
    <w:rsid w:val="003450DF"/>
    <w:rsid w:val="0034526D"/>
    <w:rsid w:val="003550B5"/>
    <w:rsid w:val="0039349C"/>
    <w:rsid w:val="003E220C"/>
    <w:rsid w:val="003E3D22"/>
    <w:rsid w:val="00406C3B"/>
    <w:rsid w:val="00414461"/>
    <w:rsid w:val="00425889"/>
    <w:rsid w:val="00437694"/>
    <w:rsid w:val="00453544"/>
    <w:rsid w:val="00466D7E"/>
    <w:rsid w:val="00472347"/>
    <w:rsid w:val="004F5627"/>
    <w:rsid w:val="004F789B"/>
    <w:rsid w:val="00527F22"/>
    <w:rsid w:val="00537A31"/>
    <w:rsid w:val="00537B9E"/>
    <w:rsid w:val="00537F8A"/>
    <w:rsid w:val="00561A7D"/>
    <w:rsid w:val="00561EC4"/>
    <w:rsid w:val="00570674"/>
    <w:rsid w:val="00575C14"/>
    <w:rsid w:val="00576E6B"/>
    <w:rsid w:val="00577A2E"/>
    <w:rsid w:val="00593BDF"/>
    <w:rsid w:val="005D6BE3"/>
    <w:rsid w:val="005F04AF"/>
    <w:rsid w:val="005F2A1C"/>
    <w:rsid w:val="006070C3"/>
    <w:rsid w:val="006258CE"/>
    <w:rsid w:val="00630939"/>
    <w:rsid w:val="006424F6"/>
    <w:rsid w:val="006451CD"/>
    <w:rsid w:val="00646F5D"/>
    <w:rsid w:val="00651C66"/>
    <w:rsid w:val="006537E6"/>
    <w:rsid w:val="00690ECF"/>
    <w:rsid w:val="006B66F9"/>
    <w:rsid w:val="006D37F0"/>
    <w:rsid w:val="006D5B0F"/>
    <w:rsid w:val="006E4379"/>
    <w:rsid w:val="0070793A"/>
    <w:rsid w:val="00711984"/>
    <w:rsid w:val="00717C20"/>
    <w:rsid w:val="00731F52"/>
    <w:rsid w:val="00736ED1"/>
    <w:rsid w:val="00752F8D"/>
    <w:rsid w:val="007541FD"/>
    <w:rsid w:val="00771330"/>
    <w:rsid w:val="00775CAF"/>
    <w:rsid w:val="007A3155"/>
    <w:rsid w:val="007B59DF"/>
    <w:rsid w:val="007D6B96"/>
    <w:rsid w:val="007E5716"/>
    <w:rsid w:val="007E6333"/>
    <w:rsid w:val="008215D7"/>
    <w:rsid w:val="00825EE2"/>
    <w:rsid w:val="0082771C"/>
    <w:rsid w:val="00834A91"/>
    <w:rsid w:val="00841678"/>
    <w:rsid w:val="00852D04"/>
    <w:rsid w:val="00875B38"/>
    <w:rsid w:val="00881982"/>
    <w:rsid w:val="00892867"/>
    <w:rsid w:val="00893109"/>
    <w:rsid w:val="00897055"/>
    <w:rsid w:val="008C7173"/>
    <w:rsid w:val="0091214A"/>
    <w:rsid w:val="0092595A"/>
    <w:rsid w:val="0095372F"/>
    <w:rsid w:val="009741B2"/>
    <w:rsid w:val="00990152"/>
    <w:rsid w:val="00990E6F"/>
    <w:rsid w:val="00990FB1"/>
    <w:rsid w:val="009A1FD9"/>
    <w:rsid w:val="009D208A"/>
    <w:rsid w:val="009E3786"/>
    <w:rsid w:val="009F6EC8"/>
    <w:rsid w:val="00A10B92"/>
    <w:rsid w:val="00A16B07"/>
    <w:rsid w:val="00A606AD"/>
    <w:rsid w:val="00A705A9"/>
    <w:rsid w:val="00AC3E24"/>
    <w:rsid w:val="00AE570D"/>
    <w:rsid w:val="00AF2A52"/>
    <w:rsid w:val="00B007D0"/>
    <w:rsid w:val="00B31FA8"/>
    <w:rsid w:val="00B43C55"/>
    <w:rsid w:val="00B6230C"/>
    <w:rsid w:val="00B67394"/>
    <w:rsid w:val="00B8681C"/>
    <w:rsid w:val="00BA4F5C"/>
    <w:rsid w:val="00BB6EA2"/>
    <w:rsid w:val="00BC15AC"/>
    <w:rsid w:val="00BD6EA2"/>
    <w:rsid w:val="00BF714A"/>
    <w:rsid w:val="00C3055E"/>
    <w:rsid w:val="00C36B96"/>
    <w:rsid w:val="00C536FB"/>
    <w:rsid w:val="00C60D4A"/>
    <w:rsid w:val="00C63D3E"/>
    <w:rsid w:val="00C83B2E"/>
    <w:rsid w:val="00C864B1"/>
    <w:rsid w:val="00C9029F"/>
    <w:rsid w:val="00CA5B2A"/>
    <w:rsid w:val="00CA60C2"/>
    <w:rsid w:val="00CB6C36"/>
    <w:rsid w:val="00CC0F5D"/>
    <w:rsid w:val="00CE4369"/>
    <w:rsid w:val="00CE4942"/>
    <w:rsid w:val="00D345EB"/>
    <w:rsid w:val="00D41262"/>
    <w:rsid w:val="00DA3C68"/>
    <w:rsid w:val="00DC792F"/>
    <w:rsid w:val="00DE03CA"/>
    <w:rsid w:val="00DE40E8"/>
    <w:rsid w:val="00DF331D"/>
    <w:rsid w:val="00DF434C"/>
    <w:rsid w:val="00E21FFE"/>
    <w:rsid w:val="00E26528"/>
    <w:rsid w:val="00E36517"/>
    <w:rsid w:val="00E62353"/>
    <w:rsid w:val="00E745AC"/>
    <w:rsid w:val="00EB12D3"/>
    <w:rsid w:val="00ED37D5"/>
    <w:rsid w:val="00ED581F"/>
    <w:rsid w:val="00EF77C7"/>
    <w:rsid w:val="00F01062"/>
    <w:rsid w:val="00F10F84"/>
    <w:rsid w:val="00F24FCD"/>
    <w:rsid w:val="00F37482"/>
    <w:rsid w:val="00F5349F"/>
    <w:rsid w:val="00FA0B85"/>
    <w:rsid w:val="00FA1252"/>
    <w:rsid w:val="00FB7C4C"/>
    <w:rsid w:val="00FB7DCF"/>
    <w:rsid w:val="00FC1197"/>
    <w:rsid w:val="00FC49F5"/>
    <w:rsid w:val="00FD263D"/>
    <w:rsid w:val="00FF4D56"/>
    <w:rsid w:val="00FF7BE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71F29B"/>
  <w15:chartTrackingRefBased/>
  <w15:docId w15:val="{CA880AF3-719E-4A46-8EA0-E4CAC62C36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70674"/>
  </w:style>
  <w:style w:type="paragraph" w:styleId="Heading1">
    <w:name w:val="heading 1"/>
    <w:basedOn w:val="Normal"/>
    <w:next w:val="Normal"/>
    <w:link w:val="Heading1Char"/>
    <w:uiPriority w:val="9"/>
    <w:qFormat/>
    <w:rsid w:val="00570674"/>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57067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570674"/>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570674"/>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570674"/>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570674"/>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7067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70674"/>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70674"/>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70674"/>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570674"/>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570674"/>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570674"/>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570674"/>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57067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7067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7067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70674"/>
    <w:rPr>
      <w:rFonts w:eastAsiaTheme="majorEastAsia" w:cstheme="majorBidi"/>
      <w:color w:val="272727" w:themeColor="text1" w:themeTint="D8"/>
    </w:rPr>
  </w:style>
  <w:style w:type="paragraph" w:styleId="Title">
    <w:name w:val="Title"/>
    <w:basedOn w:val="Normal"/>
    <w:next w:val="Normal"/>
    <w:link w:val="TitleChar"/>
    <w:uiPriority w:val="10"/>
    <w:qFormat/>
    <w:rsid w:val="0057067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7067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70674"/>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7067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70674"/>
    <w:pPr>
      <w:spacing w:before="160"/>
      <w:jc w:val="center"/>
    </w:pPr>
    <w:rPr>
      <w:i/>
      <w:iCs/>
      <w:color w:val="404040" w:themeColor="text1" w:themeTint="BF"/>
    </w:rPr>
  </w:style>
  <w:style w:type="character" w:customStyle="1" w:styleId="QuoteChar">
    <w:name w:val="Quote Char"/>
    <w:basedOn w:val="DefaultParagraphFont"/>
    <w:link w:val="Quote"/>
    <w:uiPriority w:val="29"/>
    <w:rsid w:val="00570674"/>
    <w:rPr>
      <w:i/>
      <w:iCs/>
      <w:color w:val="404040" w:themeColor="text1" w:themeTint="BF"/>
    </w:rPr>
  </w:style>
  <w:style w:type="paragraph" w:styleId="ListParagraph">
    <w:name w:val="List Paragraph"/>
    <w:basedOn w:val="Normal"/>
    <w:uiPriority w:val="34"/>
    <w:qFormat/>
    <w:rsid w:val="00570674"/>
    <w:pPr>
      <w:ind w:left="720"/>
      <w:contextualSpacing/>
    </w:pPr>
  </w:style>
  <w:style w:type="character" w:styleId="IntenseEmphasis">
    <w:name w:val="Intense Emphasis"/>
    <w:basedOn w:val="DefaultParagraphFont"/>
    <w:uiPriority w:val="21"/>
    <w:qFormat/>
    <w:rsid w:val="00570674"/>
    <w:rPr>
      <w:i/>
      <w:iCs/>
      <w:color w:val="0F4761" w:themeColor="accent1" w:themeShade="BF"/>
    </w:rPr>
  </w:style>
  <w:style w:type="paragraph" w:styleId="IntenseQuote">
    <w:name w:val="Intense Quote"/>
    <w:basedOn w:val="Normal"/>
    <w:next w:val="Normal"/>
    <w:link w:val="IntenseQuoteChar"/>
    <w:uiPriority w:val="30"/>
    <w:qFormat/>
    <w:rsid w:val="0057067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70674"/>
    <w:rPr>
      <w:i/>
      <w:iCs/>
      <w:color w:val="0F4761" w:themeColor="accent1" w:themeShade="BF"/>
    </w:rPr>
  </w:style>
  <w:style w:type="character" w:styleId="IntenseReference">
    <w:name w:val="Intense Reference"/>
    <w:basedOn w:val="DefaultParagraphFont"/>
    <w:uiPriority w:val="32"/>
    <w:qFormat/>
    <w:rsid w:val="00570674"/>
    <w:rPr>
      <w:b/>
      <w:bCs/>
      <w:smallCaps/>
      <w:color w:val="0F4761" w:themeColor="accent1" w:themeShade="BF"/>
      <w:spacing w:val="5"/>
    </w:rPr>
  </w:style>
  <w:style w:type="character" w:styleId="PlaceholderText">
    <w:name w:val="Placeholder Text"/>
    <w:basedOn w:val="DefaultParagraphFont"/>
    <w:uiPriority w:val="99"/>
    <w:semiHidden/>
    <w:rsid w:val="007D6B96"/>
    <w:rPr>
      <w:color w:val="666666"/>
    </w:rPr>
  </w:style>
  <w:style w:type="paragraph" w:styleId="NormalWeb">
    <w:name w:val="Normal (Web)"/>
    <w:basedOn w:val="Normal"/>
    <w:uiPriority w:val="99"/>
    <w:semiHidden/>
    <w:unhideWhenUsed/>
    <w:rsid w:val="002B6373"/>
    <w:rPr>
      <w:rFonts w:ascii="Times New Roman" w:hAnsi="Times New Roman" w:cs="Times New Roman"/>
    </w:rPr>
  </w:style>
  <w:style w:type="character" w:styleId="CommentReference">
    <w:name w:val="annotation reference"/>
    <w:basedOn w:val="DefaultParagraphFont"/>
    <w:uiPriority w:val="99"/>
    <w:semiHidden/>
    <w:unhideWhenUsed/>
    <w:rsid w:val="005F2A1C"/>
    <w:rPr>
      <w:sz w:val="16"/>
      <w:szCs w:val="16"/>
    </w:rPr>
  </w:style>
  <w:style w:type="paragraph" w:styleId="CommentText">
    <w:name w:val="annotation text"/>
    <w:basedOn w:val="Normal"/>
    <w:link w:val="CommentTextChar"/>
    <w:uiPriority w:val="99"/>
    <w:unhideWhenUsed/>
    <w:rsid w:val="005F2A1C"/>
    <w:pPr>
      <w:spacing w:line="240" w:lineRule="auto"/>
    </w:pPr>
    <w:rPr>
      <w:sz w:val="20"/>
      <w:szCs w:val="20"/>
    </w:rPr>
  </w:style>
  <w:style w:type="character" w:customStyle="1" w:styleId="CommentTextChar">
    <w:name w:val="Comment Text Char"/>
    <w:basedOn w:val="DefaultParagraphFont"/>
    <w:link w:val="CommentText"/>
    <w:uiPriority w:val="99"/>
    <w:rsid w:val="005F2A1C"/>
    <w:rPr>
      <w:sz w:val="20"/>
      <w:szCs w:val="20"/>
    </w:rPr>
  </w:style>
  <w:style w:type="paragraph" w:styleId="CommentSubject">
    <w:name w:val="annotation subject"/>
    <w:basedOn w:val="CommentText"/>
    <w:next w:val="CommentText"/>
    <w:link w:val="CommentSubjectChar"/>
    <w:uiPriority w:val="99"/>
    <w:semiHidden/>
    <w:unhideWhenUsed/>
    <w:rsid w:val="005F2A1C"/>
    <w:rPr>
      <w:b/>
      <w:bCs/>
    </w:rPr>
  </w:style>
  <w:style w:type="character" w:customStyle="1" w:styleId="CommentSubjectChar">
    <w:name w:val="Comment Subject Char"/>
    <w:basedOn w:val="CommentTextChar"/>
    <w:link w:val="CommentSubject"/>
    <w:uiPriority w:val="99"/>
    <w:semiHidden/>
    <w:rsid w:val="005F2A1C"/>
    <w:rPr>
      <w:b/>
      <w:bCs/>
      <w:sz w:val="20"/>
      <w:szCs w:val="20"/>
    </w:rPr>
  </w:style>
  <w:style w:type="paragraph" w:styleId="Revision">
    <w:name w:val="Revision"/>
    <w:hidden/>
    <w:uiPriority w:val="99"/>
    <w:semiHidden/>
    <w:rsid w:val="00537A31"/>
    <w:pPr>
      <w:spacing w:after="0" w:line="240" w:lineRule="auto"/>
    </w:pPr>
  </w:style>
  <w:style w:type="character" w:styleId="Hyperlink">
    <w:name w:val="Hyperlink"/>
    <w:basedOn w:val="DefaultParagraphFont"/>
    <w:uiPriority w:val="99"/>
    <w:unhideWhenUsed/>
    <w:rsid w:val="00646F5D"/>
    <w:rPr>
      <w:color w:val="467886" w:themeColor="hyperlink"/>
      <w:u w:val="single"/>
    </w:rPr>
  </w:style>
  <w:style w:type="character" w:styleId="UnresolvedMention">
    <w:name w:val="Unresolved Mention"/>
    <w:basedOn w:val="DefaultParagraphFont"/>
    <w:uiPriority w:val="99"/>
    <w:semiHidden/>
    <w:unhideWhenUsed/>
    <w:rsid w:val="00646F5D"/>
    <w:rPr>
      <w:color w:val="605E5C"/>
      <w:shd w:val="clear" w:color="auto" w:fill="E1DFDD"/>
    </w:rPr>
  </w:style>
  <w:style w:type="paragraph" w:styleId="Header">
    <w:name w:val="header"/>
    <w:basedOn w:val="Normal"/>
    <w:link w:val="HeaderChar"/>
    <w:uiPriority w:val="99"/>
    <w:unhideWhenUsed/>
    <w:rsid w:val="00841678"/>
    <w:pPr>
      <w:tabs>
        <w:tab w:val="center" w:pos="4680"/>
        <w:tab w:val="right" w:pos="9360"/>
      </w:tabs>
      <w:spacing w:after="0" w:line="240" w:lineRule="auto"/>
    </w:pPr>
  </w:style>
  <w:style w:type="character" w:customStyle="1" w:styleId="HeaderChar">
    <w:name w:val="Header Char"/>
    <w:basedOn w:val="DefaultParagraphFont"/>
    <w:link w:val="Header"/>
    <w:uiPriority w:val="99"/>
    <w:rsid w:val="00841678"/>
  </w:style>
  <w:style w:type="paragraph" w:styleId="Footer">
    <w:name w:val="footer"/>
    <w:basedOn w:val="Normal"/>
    <w:link w:val="FooterChar"/>
    <w:uiPriority w:val="99"/>
    <w:unhideWhenUsed/>
    <w:rsid w:val="00841678"/>
    <w:pPr>
      <w:tabs>
        <w:tab w:val="center" w:pos="4680"/>
        <w:tab w:val="right" w:pos="9360"/>
      </w:tabs>
      <w:spacing w:after="0" w:line="240" w:lineRule="auto"/>
    </w:pPr>
  </w:style>
  <w:style w:type="character" w:customStyle="1" w:styleId="FooterChar">
    <w:name w:val="Footer Char"/>
    <w:basedOn w:val="DefaultParagraphFont"/>
    <w:link w:val="Footer"/>
    <w:uiPriority w:val="99"/>
    <w:rsid w:val="0084167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981408">
      <w:bodyDiv w:val="1"/>
      <w:marLeft w:val="0"/>
      <w:marRight w:val="0"/>
      <w:marTop w:val="0"/>
      <w:marBottom w:val="0"/>
      <w:divBdr>
        <w:top w:val="none" w:sz="0" w:space="0" w:color="auto"/>
        <w:left w:val="none" w:sz="0" w:space="0" w:color="auto"/>
        <w:bottom w:val="none" w:sz="0" w:space="0" w:color="auto"/>
        <w:right w:val="none" w:sz="0" w:space="0" w:color="auto"/>
      </w:divBdr>
    </w:div>
    <w:div w:id="7761063">
      <w:bodyDiv w:val="1"/>
      <w:marLeft w:val="0"/>
      <w:marRight w:val="0"/>
      <w:marTop w:val="0"/>
      <w:marBottom w:val="0"/>
      <w:divBdr>
        <w:top w:val="none" w:sz="0" w:space="0" w:color="auto"/>
        <w:left w:val="none" w:sz="0" w:space="0" w:color="auto"/>
        <w:bottom w:val="none" w:sz="0" w:space="0" w:color="auto"/>
        <w:right w:val="none" w:sz="0" w:space="0" w:color="auto"/>
      </w:divBdr>
    </w:div>
    <w:div w:id="10570389">
      <w:bodyDiv w:val="1"/>
      <w:marLeft w:val="0"/>
      <w:marRight w:val="0"/>
      <w:marTop w:val="0"/>
      <w:marBottom w:val="0"/>
      <w:divBdr>
        <w:top w:val="none" w:sz="0" w:space="0" w:color="auto"/>
        <w:left w:val="none" w:sz="0" w:space="0" w:color="auto"/>
        <w:bottom w:val="none" w:sz="0" w:space="0" w:color="auto"/>
        <w:right w:val="none" w:sz="0" w:space="0" w:color="auto"/>
      </w:divBdr>
    </w:div>
    <w:div w:id="20472031">
      <w:bodyDiv w:val="1"/>
      <w:marLeft w:val="0"/>
      <w:marRight w:val="0"/>
      <w:marTop w:val="0"/>
      <w:marBottom w:val="0"/>
      <w:divBdr>
        <w:top w:val="none" w:sz="0" w:space="0" w:color="auto"/>
        <w:left w:val="none" w:sz="0" w:space="0" w:color="auto"/>
        <w:bottom w:val="none" w:sz="0" w:space="0" w:color="auto"/>
        <w:right w:val="none" w:sz="0" w:space="0" w:color="auto"/>
      </w:divBdr>
    </w:div>
    <w:div w:id="21050978">
      <w:bodyDiv w:val="1"/>
      <w:marLeft w:val="0"/>
      <w:marRight w:val="0"/>
      <w:marTop w:val="0"/>
      <w:marBottom w:val="0"/>
      <w:divBdr>
        <w:top w:val="none" w:sz="0" w:space="0" w:color="auto"/>
        <w:left w:val="none" w:sz="0" w:space="0" w:color="auto"/>
        <w:bottom w:val="none" w:sz="0" w:space="0" w:color="auto"/>
        <w:right w:val="none" w:sz="0" w:space="0" w:color="auto"/>
      </w:divBdr>
      <w:divsChild>
        <w:div w:id="1605916087">
          <w:marLeft w:val="0"/>
          <w:marRight w:val="0"/>
          <w:marTop w:val="0"/>
          <w:marBottom w:val="0"/>
          <w:divBdr>
            <w:top w:val="none" w:sz="0" w:space="0" w:color="auto"/>
            <w:left w:val="none" w:sz="0" w:space="0" w:color="auto"/>
            <w:bottom w:val="none" w:sz="0" w:space="0" w:color="auto"/>
            <w:right w:val="none" w:sz="0" w:space="0" w:color="auto"/>
          </w:divBdr>
          <w:divsChild>
            <w:div w:id="1590696013">
              <w:marLeft w:val="0"/>
              <w:marRight w:val="0"/>
              <w:marTop w:val="0"/>
              <w:marBottom w:val="0"/>
              <w:divBdr>
                <w:top w:val="none" w:sz="0" w:space="0" w:color="auto"/>
                <w:left w:val="none" w:sz="0" w:space="0" w:color="auto"/>
                <w:bottom w:val="none" w:sz="0" w:space="0" w:color="auto"/>
                <w:right w:val="none" w:sz="0" w:space="0" w:color="auto"/>
              </w:divBdr>
              <w:divsChild>
                <w:div w:id="679357532">
                  <w:marLeft w:val="0"/>
                  <w:marRight w:val="0"/>
                  <w:marTop w:val="0"/>
                  <w:marBottom w:val="0"/>
                  <w:divBdr>
                    <w:top w:val="none" w:sz="0" w:space="0" w:color="auto"/>
                    <w:left w:val="none" w:sz="0" w:space="0" w:color="auto"/>
                    <w:bottom w:val="none" w:sz="0" w:space="0" w:color="auto"/>
                    <w:right w:val="none" w:sz="0" w:space="0" w:color="auto"/>
                  </w:divBdr>
                  <w:divsChild>
                    <w:div w:id="1718509959">
                      <w:marLeft w:val="0"/>
                      <w:marRight w:val="0"/>
                      <w:marTop w:val="0"/>
                      <w:marBottom w:val="0"/>
                      <w:divBdr>
                        <w:top w:val="none" w:sz="0" w:space="0" w:color="auto"/>
                        <w:left w:val="none" w:sz="0" w:space="0" w:color="auto"/>
                        <w:bottom w:val="none" w:sz="0" w:space="0" w:color="auto"/>
                        <w:right w:val="none" w:sz="0" w:space="0" w:color="auto"/>
                      </w:divBdr>
                      <w:divsChild>
                        <w:div w:id="261844672">
                          <w:marLeft w:val="0"/>
                          <w:marRight w:val="0"/>
                          <w:marTop w:val="0"/>
                          <w:marBottom w:val="0"/>
                          <w:divBdr>
                            <w:top w:val="none" w:sz="0" w:space="0" w:color="auto"/>
                            <w:left w:val="none" w:sz="0" w:space="0" w:color="auto"/>
                            <w:bottom w:val="none" w:sz="0" w:space="0" w:color="auto"/>
                            <w:right w:val="none" w:sz="0" w:space="0" w:color="auto"/>
                          </w:divBdr>
                          <w:divsChild>
                            <w:div w:id="720716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4619410">
      <w:bodyDiv w:val="1"/>
      <w:marLeft w:val="0"/>
      <w:marRight w:val="0"/>
      <w:marTop w:val="0"/>
      <w:marBottom w:val="0"/>
      <w:divBdr>
        <w:top w:val="none" w:sz="0" w:space="0" w:color="auto"/>
        <w:left w:val="none" w:sz="0" w:space="0" w:color="auto"/>
        <w:bottom w:val="none" w:sz="0" w:space="0" w:color="auto"/>
        <w:right w:val="none" w:sz="0" w:space="0" w:color="auto"/>
      </w:divBdr>
    </w:div>
    <w:div w:id="47340213">
      <w:bodyDiv w:val="1"/>
      <w:marLeft w:val="0"/>
      <w:marRight w:val="0"/>
      <w:marTop w:val="0"/>
      <w:marBottom w:val="0"/>
      <w:divBdr>
        <w:top w:val="none" w:sz="0" w:space="0" w:color="auto"/>
        <w:left w:val="none" w:sz="0" w:space="0" w:color="auto"/>
        <w:bottom w:val="none" w:sz="0" w:space="0" w:color="auto"/>
        <w:right w:val="none" w:sz="0" w:space="0" w:color="auto"/>
      </w:divBdr>
    </w:div>
    <w:div w:id="49236725">
      <w:bodyDiv w:val="1"/>
      <w:marLeft w:val="0"/>
      <w:marRight w:val="0"/>
      <w:marTop w:val="0"/>
      <w:marBottom w:val="0"/>
      <w:divBdr>
        <w:top w:val="none" w:sz="0" w:space="0" w:color="auto"/>
        <w:left w:val="none" w:sz="0" w:space="0" w:color="auto"/>
        <w:bottom w:val="none" w:sz="0" w:space="0" w:color="auto"/>
        <w:right w:val="none" w:sz="0" w:space="0" w:color="auto"/>
      </w:divBdr>
      <w:divsChild>
        <w:div w:id="1026440236">
          <w:marLeft w:val="0"/>
          <w:marRight w:val="0"/>
          <w:marTop w:val="0"/>
          <w:marBottom w:val="0"/>
          <w:divBdr>
            <w:top w:val="none" w:sz="0" w:space="0" w:color="auto"/>
            <w:left w:val="none" w:sz="0" w:space="0" w:color="auto"/>
            <w:bottom w:val="none" w:sz="0" w:space="0" w:color="auto"/>
            <w:right w:val="none" w:sz="0" w:space="0" w:color="auto"/>
          </w:divBdr>
          <w:divsChild>
            <w:div w:id="24410095">
              <w:marLeft w:val="0"/>
              <w:marRight w:val="0"/>
              <w:marTop w:val="0"/>
              <w:marBottom w:val="0"/>
              <w:divBdr>
                <w:top w:val="none" w:sz="0" w:space="0" w:color="auto"/>
                <w:left w:val="none" w:sz="0" w:space="0" w:color="auto"/>
                <w:bottom w:val="none" w:sz="0" w:space="0" w:color="auto"/>
                <w:right w:val="none" w:sz="0" w:space="0" w:color="auto"/>
              </w:divBdr>
              <w:divsChild>
                <w:div w:id="1618102530">
                  <w:marLeft w:val="0"/>
                  <w:marRight w:val="0"/>
                  <w:marTop w:val="0"/>
                  <w:marBottom w:val="0"/>
                  <w:divBdr>
                    <w:top w:val="none" w:sz="0" w:space="0" w:color="auto"/>
                    <w:left w:val="none" w:sz="0" w:space="0" w:color="auto"/>
                    <w:bottom w:val="none" w:sz="0" w:space="0" w:color="auto"/>
                    <w:right w:val="none" w:sz="0" w:space="0" w:color="auto"/>
                  </w:divBdr>
                  <w:divsChild>
                    <w:div w:id="290478779">
                      <w:marLeft w:val="0"/>
                      <w:marRight w:val="0"/>
                      <w:marTop w:val="0"/>
                      <w:marBottom w:val="0"/>
                      <w:divBdr>
                        <w:top w:val="none" w:sz="0" w:space="0" w:color="auto"/>
                        <w:left w:val="none" w:sz="0" w:space="0" w:color="auto"/>
                        <w:bottom w:val="none" w:sz="0" w:space="0" w:color="auto"/>
                        <w:right w:val="none" w:sz="0" w:space="0" w:color="auto"/>
                      </w:divBdr>
                      <w:divsChild>
                        <w:div w:id="1839926393">
                          <w:marLeft w:val="0"/>
                          <w:marRight w:val="0"/>
                          <w:marTop w:val="0"/>
                          <w:marBottom w:val="0"/>
                          <w:divBdr>
                            <w:top w:val="none" w:sz="0" w:space="0" w:color="auto"/>
                            <w:left w:val="none" w:sz="0" w:space="0" w:color="auto"/>
                            <w:bottom w:val="none" w:sz="0" w:space="0" w:color="auto"/>
                            <w:right w:val="none" w:sz="0" w:space="0" w:color="auto"/>
                          </w:divBdr>
                          <w:divsChild>
                            <w:div w:id="1595018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0690207">
      <w:bodyDiv w:val="1"/>
      <w:marLeft w:val="0"/>
      <w:marRight w:val="0"/>
      <w:marTop w:val="0"/>
      <w:marBottom w:val="0"/>
      <w:divBdr>
        <w:top w:val="none" w:sz="0" w:space="0" w:color="auto"/>
        <w:left w:val="none" w:sz="0" w:space="0" w:color="auto"/>
        <w:bottom w:val="none" w:sz="0" w:space="0" w:color="auto"/>
        <w:right w:val="none" w:sz="0" w:space="0" w:color="auto"/>
      </w:divBdr>
    </w:div>
    <w:div w:id="51739678">
      <w:bodyDiv w:val="1"/>
      <w:marLeft w:val="0"/>
      <w:marRight w:val="0"/>
      <w:marTop w:val="0"/>
      <w:marBottom w:val="0"/>
      <w:divBdr>
        <w:top w:val="none" w:sz="0" w:space="0" w:color="auto"/>
        <w:left w:val="none" w:sz="0" w:space="0" w:color="auto"/>
        <w:bottom w:val="none" w:sz="0" w:space="0" w:color="auto"/>
        <w:right w:val="none" w:sz="0" w:space="0" w:color="auto"/>
      </w:divBdr>
    </w:div>
    <w:div w:id="52853843">
      <w:bodyDiv w:val="1"/>
      <w:marLeft w:val="0"/>
      <w:marRight w:val="0"/>
      <w:marTop w:val="0"/>
      <w:marBottom w:val="0"/>
      <w:divBdr>
        <w:top w:val="none" w:sz="0" w:space="0" w:color="auto"/>
        <w:left w:val="none" w:sz="0" w:space="0" w:color="auto"/>
        <w:bottom w:val="none" w:sz="0" w:space="0" w:color="auto"/>
        <w:right w:val="none" w:sz="0" w:space="0" w:color="auto"/>
      </w:divBdr>
    </w:div>
    <w:div w:id="53238768">
      <w:bodyDiv w:val="1"/>
      <w:marLeft w:val="0"/>
      <w:marRight w:val="0"/>
      <w:marTop w:val="0"/>
      <w:marBottom w:val="0"/>
      <w:divBdr>
        <w:top w:val="none" w:sz="0" w:space="0" w:color="auto"/>
        <w:left w:val="none" w:sz="0" w:space="0" w:color="auto"/>
        <w:bottom w:val="none" w:sz="0" w:space="0" w:color="auto"/>
        <w:right w:val="none" w:sz="0" w:space="0" w:color="auto"/>
      </w:divBdr>
    </w:div>
    <w:div w:id="58288475">
      <w:bodyDiv w:val="1"/>
      <w:marLeft w:val="0"/>
      <w:marRight w:val="0"/>
      <w:marTop w:val="0"/>
      <w:marBottom w:val="0"/>
      <w:divBdr>
        <w:top w:val="none" w:sz="0" w:space="0" w:color="auto"/>
        <w:left w:val="none" w:sz="0" w:space="0" w:color="auto"/>
        <w:bottom w:val="none" w:sz="0" w:space="0" w:color="auto"/>
        <w:right w:val="none" w:sz="0" w:space="0" w:color="auto"/>
      </w:divBdr>
    </w:div>
    <w:div w:id="59330965">
      <w:bodyDiv w:val="1"/>
      <w:marLeft w:val="0"/>
      <w:marRight w:val="0"/>
      <w:marTop w:val="0"/>
      <w:marBottom w:val="0"/>
      <w:divBdr>
        <w:top w:val="none" w:sz="0" w:space="0" w:color="auto"/>
        <w:left w:val="none" w:sz="0" w:space="0" w:color="auto"/>
        <w:bottom w:val="none" w:sz="0" w:space="0" w:color="auto"/>
        <w:right w:val="none" w:sz="0" w:space="0" w:color="auto"/>
      </w:divBdr>
    </w:div>
    <w:div w:id="62261548">
      <w:bodyDiv w:val="1"/>
      <w:marLeft w:val="0"/>
      <w:marRight w:val="0"/>
      <w:marTop w:val="0"/>
      <w:marBottom w:val="0"/>
      <w:divBdr>
        <w:top w:val="none" w:sz="0" w:space="0" w:color="auto"/>
        <w:left w:val="none" w:sz="0" w:space="0" w:color="auto"/>
        <w:bottom w:val="none" w:sz="0" w:space="0" w:color="auto"/>
        <w:right w:val="none" w:sz="0" w:space="0" w:color="auto"/>
      </w:divBdr>
    </w:div>
    <w:div w:id="64307053">
      <w:bodyDiv w:val="1"/>
      <w:marLeft w:val="0"/>
      <w:marRight w:val="0"/>
      <w:marTop w:val="0"/>
      <w:marBottom w:val="0"/>
      <w:divBdr>
        <w:top w:val="none" w:sz="0" w:space="0" w:color="auto"/>
        <w:left w:val="none" w:sz="0" w:space="0" w:color="auto"/>
        <w:bottom w:val="none" w:sz="0" w:space="0" w:color="auto"/>
        <w:right w:val="none" w:sz="0" w:space="0" w:color="auto"/>
      </w:divBdr>
    </w:div>
    <w:div w:id="65226245">
      <w:bodyDiv w:val="1"/>
      <w:marLeft w:val="0"/>
      <w:marRight w:val="0"/>
      <w:marTop w:val="0"/>
      <w:marBottom w:val="0"/>
      <w:divBdr>
        <w:top w:val="none" w:sz="0" w:space="0" w:color="auto"/>
        <w:left w:val="none" w:sz="0" w:space="0" w:color="auto"/>
        <w:bottom w:val="none" w:sz="0" w:space="0" w:color="auto"/>
        <w:right w:val="none" w:sz="0" w:space="0" w:color="auto"/>
      </w:divBdr>
    </w:div>
    <w:div w:id="76832966">
      <w:bodyDiv w:val="1"/>
      <w:marLeft w:val="0"/>
      <w:marRight w:val="0"/>
      <w:marTop w:val="0"/>
      <w:marBottom w:val="0"/>
      <w:divBdr>
        <w:top w:val="none" w:sz="0" w:space="0" w:color="auto"/>
        <w:left w:val="none" w:sz="0" w:space="0" w:color="auto"/>
        <w:bottom w:val="none" w:sz="0" w:space="0" w:color="auto"/>
        <w:right w:val="none" w:sz="0" w:space="0" w:color="auto"/>
      </w:divBdr>
    </w:div>
    <w:div w:id="77289370">
      <w:bodyDiv w:val="1"/>
      <w:marLeft w:val="0"/>
      <w:marRight w:val="0"/>
      <w:marTop w:val="0"/>
      <w:marBottom w:val="0"/>
      <w:divBdr>
        <w:top w:val="none" w:sz="0" w:space="0" w:color="auto"/>
        <w:left w:val="none" w:sz="0" w:space="0" w:color="auto"/>
        <w:bottom w:val="none" w:sz="0" w:space="0" w:color="auto"/>
        <w:right w:val="none" w:sz="0" w:space="0" w:color="auto"/>
      </w:divBdr>
    </w:div>
    <w:div w:id="85539580">
      <w:bodyDiv w:val="1"/>
      <w:marLeft w:val="0"/>
      <w:marRight w:val="0"/>
      <w:marTop w:val="0"/>
      <w:marBottom w:val="0"/>
      <w:divBdr>
        <w:top w:val="none" w:sz="0" w:space="0" w:color="auto"/>
        <w:left w:val="none" w:sz="0" w:space="0" w:color="auto"/>
        <w:bottom w:val="none" w:sz="0" w:space="0" w:color="auto"/>
        <w:right w:val="none" w:sz="0" w:space="0" w:color="auto"/>
      </w:divBdr>
    </w:div>
    <w:div w:id="86463757">
      <w:bodyDiv w:val="1"/>
      <w:marLeft w:val="0"/>
      <w:marRight w:val="0"/>
      <w:marTop w:val="0"/>
      <w:marBottom w:val="0"/>
      <w:divBdr>
        <w:top w:val="none" w:sz="0" w:space="0" w:color="auto"/>
        <w:left w:val="none" w:sz="0" w:space="0" w:color="auto"/>
        <w:bottom w:val="none" w:sz="0" w:space="0" w:color="auto"/>
        <w:right w:val="none" w:sz="0" w:space="0" w:color="auto"/>
      </w:divBdr>
    </w:div>
    <w:div w:id="87317650">
      <w:bodyDiv w:val="1"/>
      <w:marLeft w:val="0"/>
      <w:marRight w:val="0"/>
      <w:marTop w:val="0"/>
      <w:marBottom w:val="0"/>
      <w:divBdr>
        <w:top w:val="none" w:sz="0" w:space="0" w:color="auto"/>
        <w:left w:val="none" w:sz="0" w:space="0" w:color="auto"/>
        <w:bottom w:val="none" w:sz="0" w:space="0" w:color="auto"/>
        <w:right w:val="none" w:sz="0" w:space="0" w:color="auto"/>
      </w:divBdr>
    </w:div>
    <w:div w:id="93213631">
      <w:bodyDiv w:val="1"/>
      <w:marLeft w:val="0"/>
      <w:marRight w:val="0"/>
      <w:marTop w:val="0"/>
      <w:marBottom w:val="0"/>
      <w:divBdr>
        <w:top w:val="none" w:sz="0" w:space="0" w:color="auto"/>
        <w:left w:val="none" w:sz="0" w:space="0" w:color="auto"/>
        <w:bottom w:val="none" w:sz="0" w:space="0" w:color="auto"/>
        <w:right w:val="none" w:sz="0" w:space="0" w:color="auto"/>
      </w:divBdr>
    </w:div>
    <w:div w:id="97144106">
      <w:bodyDiv w:val="1"/>
      <w:marLeft w:val="0"/>
      <w:marRight w:val="0"/>
      <w:marTop w:val="0"/>
      <w:marBottom w:val="0"/>
      <w:divBdr>
        <w:top w:val="none" w:sz="0" w:space="0" w:color="auto"/>
        <w:left w:val="none" w:sz="0" w:space="0" w:color="auto"/>
        <w:bottom w:val="none" w:sz="0" w:space="0" w:color="auto"/>
        <w:right w:val="none" w:sz="0" w:space="0" w:color="auto"/>
      </w:divBdr>
    </w:div>
    <w:div w:id="98646160">
      <w:bodyDiv w:val="1"/>
      <w:marLeft w:val="0"/>
      <w:marRight w:val="0"/>
      <w:marTop w:val="0"/>
      <w:marBottom w:val="0"/>
      <w:divBdr>
        <w:top w:val="none" w:sz="0" w:space="0" w:color="auto"/>
        <w:left w:val="none" w:sz="0" w:space="0" w:color="auto"/>
        <w:bottom w:val="none" w:sz="0" w:space="0" w:color="auto"/>
        <w:right w:val="none" w:sz="0" w:space="0" w:color="auto"/>
      </w:divBdr>
    </w:div>
    <w:div w:id="98840330">
      <w:bodyDiv w:val="1"/>
      <w:marLeft w:val="0"/>
      <w:marRight w:val="0"/>
      <w:marTop w:val="0"/>
      <w:marBottom w:val="0"/>
      <w:divBdr>
        <w:top w:val="none" w:sz="0" w:space="0" w:color="auto"/>
        <w:left w:val="none" w:sz="0" w:space="0" w:color="auto"/>
        <w:bottom w:val="none" w:sz="0" w:space="0" w:color="auto"/>
        <w:right w:val="none" w:sz="0" w:space="0" w:color="auto"/>
      </w:divBdr>
    </w:div>
    <w:div w:id="110368254">
      <w:bodyDiv w:val="1"/>
      <w:marLeft w:val="0"/>
      <w:marRight w:val="0"/>
      <w:marTop w:val="0"/>
      <w:marBottom w:val="0"/>
      <w:divBdr>
        <w:top w:val="none" w:sz="0" w:space="0" w:color="auto"/>
        <w:left w:val="none" w:sz="0" w:space="0" w:color="auto"/>
        <w:bottom w:val="none" w:sz="0" w:space="0" w:color="auto"/>
        <w:right w:val="none" w:sz="0" w:space="0" w:color="auto"/>
      </w:divBdr>
    </w:div>
    <w:div w:id="112947809">
      <w:bodyDiv w:val="1"/>
      <w:marLeft w:val="0"/>
      <w:marRight w:val="0"/>
      <w:marTop w:val="0"/>
      <w:marBottom w:val="0"/>
      <w:divBdr>
        <w:top w:val="none" w:sz="0" w:space="0" w:color="auto"/>
        <w:left w:val="none" w:sz="0" w:space="0" w:color="auto"/>
        <w:bottom w:val="none" w:sz="0" w:space="0" w:color="auto"/>
        <w:right w:val="none" w:sz="0" w:space="0" w:color="auto"/>
      </w:divBdr>
    </w:div>
    <w:div w:id="115178498">
      <w:bodyDiv w:val="1"/>
      <w:marLeft w:val="0"/>
      <w:marRight w:val="0"/>
      <w:marTop w:val="0"/>
      <w:marBottom w:val="0"/>
      <w:divBdr>
        <w:top w:val="none" w:sz="0" w:space="0" w:color="auto"/>
        <w:left w:val="none" w:sz="0" w:space="0" w:color="auto"/>
        <w:bottom w:val="none" w:sz="0" w:space="0" w:color="auto"/>
        <w:right w:val="none" w:sz="0" w:space="0" w:color="auto"/>
      </w:divBdr>
    </w:div>
    <w:div w:id="119501392">
      <w:bodyDiv w:val="1"/>
      <w:marLeft w:val="0"/>
      <w:marRight w:val="0"/>
      <w:marTop w:val="0"/>
      <w:marBottom w:val="0"/>
      <w:divBdr>
        <w:top w:val="none" w:sz="0" w:space="0" w:color="auto"/>
        <w:left w:val="none" w:sz="0" w:space="0" w:color="auto"/>
        <w:bottom w:val="none" w:sz="0" w:space="0" w:color="auto"/>
        <w:right w:val="none" w:sz="0" w:space="0" w:color="auto"/>
      </w:divBdr>
    </w:div>
    <w:div w:id="128941259">
      <w:bodyDiv w:val="1"/>
      <w:marLeft w:val="0"/>
      <w:marRight w:val="0"/>
      <w:marTop w:val="0"/>
      <w:marBottom w:val="0"/>
      <w:divBdr>
        <w:top w:val="none" w:sz="0" w:space="0" w:color="auto"/>
        <w:left w:val="none" w:sz="0" w:space="0" w:color="auto"/>
        <w:bottom w:val="none" w:sz="0" w:space="0" w:color="auto"/>
        <w:right w:val="none" w:sz="0" w:space="0" w:color="auto"/>
      </w:divBdr>
    </w:div>
    <w:div w:id="133908521">
      <w:bodyDiv w:val="1"/>
      <w:marLeft w:val="0"/>
      <w:marRight w:val="0"/>
      <w:marTop w:val="0"/>
      <w:marBottom w:val="0"/>
      <w:divBdr>
        <w:top w:val="none" w:sz="0" w:space="0" w:color="auto"/>
        <w:left w:val="none" w:sz="0" w:space="0" w:color="auto"/>
        <w:bottom w:val="none" w:sz="0" w:space="0" w:color="auto"/>
        <w:right w:val="none" w:sz="0" w:space="0" w:color="auto"/>
      </w:divBdr>
    </w:div>
    <w:div w:id="134108258">
      <w:bodyDiv w:val="1"/>
      <w:marLeft w:val="0"/>
      <w:marRight w:val="0"/>
      <w:marTop w:val="0"/>
      <w:marBottom w:val="0"/>
      <w:divBdr>
        <w:top w:val="none" w:sz="0" w:space="0" w:color="auto"/>
        <w:left w:val="none" w:sz="0" w:space="0" w:color="auto"/>
        <w:bottom w:val="none" w:sz="0" w:space="0" w:color="auto"/>
        <w:right w:val="none" w:sz="0" w:space="0" w:color="auto"/>
      </w:divBdr>
    </w:div>
    <w:div w:id="136846952">
      <w:bodyDiv w:val="1"/>
      <w:marLeft w:val="0"/>
      <w:marRight w:val="0"/>
      <w:marTop w:val="0"/>
      <w:marBottom w:val="0"/>
      <w:divBdr>
        <w:top w:val="none" w:sz="0" w:space="0" w:color="auto"/>
        <w:left w:val="none" w:sz="0" w:space="0" w:color="auto"/>
        <w:bottom w:val="none" w:sz="0" w:space="0" w:color="auto"/>
        <w:right w:val="none" w:sz="0" w:space="0" w:color="auto"/>
      </w:divBdr>
    </w:div>
    <w:div w:id="139735516">
      <w:bodyDiv w:val="1"/>
      <w:marLeft w:val="0"/>
      <w:marRight w:val="0"/>
      <w:marTop w:val="0"/>
      <w:marBottom w:val="0"/>
      <w:divBdr>
        <w:top w:val="none" w:sz="0" w:space="0" w:color="auto"/>
        <w:left w:val="none" w:sz="0" w:space="0" w:color="auto"/>
        <w:bottom w:val="none" w:sz="0" w:space="0" w:color="auto"/>
        <w:right w:val="none" w:sz="0" w:space="0" w:color="auto"/>
      </w:divBdr>
    </w:div>
    <w:div w:id="148249265">
      <w:bodyDiv w:val="1"/>
      <w:marLeft w:val="0"/>
      <w:marRight w:val="0"/>
      <w:marTop w:val="0"/>
      <w:marBottom w:val="0"/>
      <w:divBdr>
        <w:top w:val="none" w:sz="0" w:space="0" w:color="auto"/>
        <w:left w:val="none" w:sz="0" w:space="0" w:color="auto"/>
        <w:bottom w:val="none" w:sz="0" w:space="0" w:color="auto"/>
        <w:right w:val="none" w:sz="0" w:space="0" w:color="auto"/>
      </w:divBdr>
    </w:div>
    <w:div w:id="149836056">
      <w:bodyDiv w:val="1"/>
      <w:marLeft w:val="0"/>
      <w:marRight w:val="0"/>
      <w:marTop w:val="0"/>
      <w:marBottom w:val="0"/>
      <w:divBdr>
        <w:top w:val="none" w:sz="0" w:space="0" w:color="auto"/>
        <w:left w:val="none" w:sz="0" w:space="0" w:color="auto"/>
        <w:bottom w:val="none" w:sz="0" w:space="0" w:color="auto"/>
        <w:right w:val="none" w:sz="0" w:space="0" w:color="auto"/>
      </w:divBdr>
    </w:div>
    <w:div w:id="154146394">
      <w:bodyDiv w:val="1"/>
      <w:marLeft w:val="0"/>
      <w:marRight w:val="0"/>
      <w:marTop w:val="0"/>
      <w:marBottom w:val="0"/>
      <w:divBdr>
        <w:top w:val="none" w:sz="0" w:space="0" w:color="auto"/>
        <w:left w:val="none" w:sz="0" w:space="0" w:color="auto"/>
        <w:bottom w:val="none" w:sz="0" w:space="0" w:color="auto"/>
        <w:right w:val="none" w:sz="0" w:space="0" w:color="auto"/>
      </w:divBdr>
    </w:div>
    <w:div w:id="154541959">
      <w:bodyDiv w:val="1"/>
      <w:marLeft w:val="0"/>
      <w:marRight w:val="0"/>
      <w:marTop w:val="0"/>
      <w:marBottom w:val="0"/>
      <w:divBdr>
        <w:top w:val="none" w:sz="0" w:space="0" w:color="auto"/>
        <w:left w:val="none" w:sz="0" w:space="0" w:color="auto"/>
        <w:bottom w:val="none" w:sz="0" w:space="0" w:color="auto"/>
        <w:right w:val="none" w:sz="0" w:space="0" w:color="auto"/>
      </w:divBdr>
    </w:div>
    <w:div w:id="168299855">
      <w:bodyDiv w:val="1"/>
      <w:marLeft w:val="0"/>
      <w:marRight w:val="0"/>
      <w:marTop w:val="0"/>
      <w:marBottom w:val="0"/>
      <w:divBdr>
        <w:top w:val="none" w:sz="0" w:space="0" w:color="auto"/>
        <w:left w:val="none" w:sz="0" w:space="0" w:color="auto"/>
        <w:bottom w:val="none" w:sz="0" w:space="0" w:color="auto"/>
        <w:right w:val="none" w:sz="0" w:space="0" w:color="auto"/>
      </w:divBdr>
    </w:div>
    <w:div w:id="171914310">
      <w:bodyDiv w:val="1"/>
      <w:marLeft w:val="0"/>
      <w:marRight w:val="0"/>
      <w:marTop w:val="0"/>
      <w:marBottom w:val="0"/>
      <w:divBdr>
        <w:top w:val="none" w:sz="0" w:space="0" w:color="auto"/>
        <w:left w:val="none" w:sz="0" w:space="0" w:color="auto"/>
        <w:bottom w:val="none" w:sz="0" w:space="0" w:color="auto"/>
        <w:right w:val="none" w:sz="0" w:space="0" w:color="auto"/>
      </w:divBdr>
    </w:div>
    <w:div w:id="176311504">
      <w:bodyDiv w:val="1"/>
      <w:marLeft w:val="0"/>
      <w:marRight w:val="0"/>
      <w:marTop w:val="0"/>
      <w:marBottom w:val="0"/>
      <w:divBdr>
        <w:top w:val="none" w:sz="0" w:space="0" w:color="auto"/>
        <w:left w:val="none" w:sz="0" w:space="0" w:color="auto"/>
        <w:bottom w:val="none" w:sz="0" w:space="0" w:color="auto"/>
        <w:right w:val="none" w:sz="0" w:space="0" w:color="auto"/>
      </w:divBdr>
    </w:div>
    <w:div w:id="178471565">
      <w:bodyDiv w:val="1"/>
      <w:marLeft w:val="0"/>
      <w:marRight w:val="0"/>
      <w:marTop w:val="0"/>
      <w:marBottom w:val="0"/>
      <w:divBdr>
        <w:top w:val="none" w:sz="0" w:space="0" w:color="auto"/>
        <w:left w:val="none" w:sz="0" w:space="0" w:color="auto"/>
        <w:bottom w:val="none" w:sz="0" w:space="0" w:color="auto"/>
        <w:right w:val="none" w:sz="0" w:space="0" w:color="auto"/>
      </w:divBdr>
    </w:div>
    <w:div w:id="186145716">
      <w:bodyDiv w:val="1"/>
      <w:marLeft w:val="0"/>
      <w:marRight w:val="0"/>
      <w:marTop w:val="0"/>
      <w:marBottom w:val="0"/>
      <w:divBdr>
        <w:top w:val="none" w:sz="0" w:space="0" w:color="auto"/>
        <w:left w:val="none" w:sz="0" w:space="0" w:color="auto"/>
        <w:bottom w:val="none" w:sz="0" w:space="0" w:color="auto"/>
        <w:right w:val="none" w:sz="0" w:space="0" w:color="auto"/>
      </w:divBdr>
    </w:div>
    <w:div w:id="189033829">
      <w:bodyDiv w:val="1"/>
      <w:marLeft w:val="0"/>
      <w:marRight w:val="0"/>
      <w:marTop w:val="0"/>
      <w:marBottom w:val="0"/>
      <w:divBdr>
        <w:top w:val="none" w:sz="0" w:space="0" w:color="auto"/>
        <w:left w:val="none" w:sz="0" w:space="0" w:color="auto"/>
        <w:bottom w:val="none" w:sz="0" w:space="0" w:color="auto"/>
        <w:right w:val="none" w:sz="0" w:space="0" w:color="auto"/>
      </w:divBdr>
    </w:div>
    <w:div w:id="206841435">
      <w:bodyDiv w:val="1"/>
      <w:marLeft w:val="0"/>
      <w:marRight w:val="0"/>
      <w:marTop w:val="0"/>
      <w:marBottom w:val="0"/>
      <w:divBdr>
        <w:top w:val="none" w:sz="0" w:space="0" w:color="auto"/>
        <w:left w:val="none" w:sz="0" w:space="0" w:color="auto"/>
        <w:bottom w:val="none" w:sz="0" w:space="0" w:color="auto"/>
        <w:right w:val="none" w:sz="0" w:space="0" w:color="auto"/>
      </w:divBdr>
    </w:div>
    <w:div w:id="210847214">
      <w:bodyDiv w:val="1"/>
      <w:marLeft w:val="0"/>
      <w:marRight w:val="0"/>
      <w:marTop w:val="0"/>
      <w:marBottom w:val="0"/>
      <w:divBdr>
        <w:top w:val="none" w:sz="0" w:space="0" w:color="auto"/>
        <w:left w:val="none" w:sz="0" w:space="0" w:color="auto"/>
        <w:bottom w:val="none" w:sz="0" w:space="0" w:color="auto"/>
        <w:right w:val="none" w:sz="0" w:space="0" w:color="auto"/>
      </w:divBdr>
    </w:div>
    <w:div w:id="235632058">
      <w:bodyDiv w:val="1"/>
      <w:marLeft w:val="0"/>
      <w:marRight w:val="0"/>
      <w:marTop w:val="0"/>
      <w:marBottom w:val="0"/>
      <w:divBdr>
        <w:top w:val="none" w:sz="0" w:space="0" w:color="auto"/>
        <w:left w:val="none" w:sz="0" w:space="0" w:color="auto"/>
        <w:bottom w:val="none" w:sz="0" w:space="0" w:color="auto"/>
        <w:right w:val="none" w:sz="0" w:space="0" w:color="auto"/>
      </w:divBdr>
    </w:div>
    <w:div w:id="237794061">
      <w:bodyDiv w:val="1"/>
      <w:marLeft w:val="0"/>
      <w:marRight w:val="0"/>
      <w:marTop w:val="0"/>
      <w:marBottom w:val="0"/>
      <w:divBdr>
        <w:top w:val="none" w:sz="0" w:space="0" w:color="auto"/>
        <w:left w:val="none" w:sz="0" w:space="0" w:color="auto"/>
        <w:bottom w:val="none" w:sz="0" w:space="0" w:color="auto"/>
        <w:right w:val="none" w:sz="0" w:space="0" w:color="auto"/>
      </w:divBdr>
    </w:div>
    <w:div w:id="241762463">
      <w:bodyDiv w:val="1"/>
      <w:marLeft w:val="0"/>
      <w:marRight w:val="0"/>
      <w:marTop w:val="0"/>
      <w:marBottom w:val="0"/>
      <w:divBdr>
        <w:top w:val="none" w:sz="0" w:space="0" w:color="auto"/>
        <w:left w:val="none" w:sz="0" w:space="0" w:color="auto"/>
        <w:bottom w:val="none" w:sz="0" w:space="0" w:color="auto"/>
        <w:right w:val="none" w:sz="0" w:space="0" w:color="auto"/>
      </w:divBdr>
    </w:div>
    <w:div w:id="242029743">
      <w:bodyDiv w:val="1"/>
      <w:marLeft w:val="0"/>
      <w:marRight w:val="0"/>
      <w:marTop w:val="0"/>
      <w:marBottom w:val="0"/>
      <w:divBdr>
        <w:top w:val="none" w:sz="0" w:space="0" w:color="auto"/>
        <w:left w:val="none" w:sz="0" w:space="0" w:color="auto"/>
        <w:bottom w:val="none" w:sz="0" w:space="0" w:color="auto"/>
        <w:right w:val="none" w:sz="0" w:space="0" w:color="auto"/>
      </w:divBdr>
    </w:div>
    <w:div w:id="242837523">
      <w:bodyDiv w:val="1"/>
      <w:marLeft w:val="0"/>
      <w:marRight w:val="0"/>
      <w:marTop w:val="0"/>
      <w:marBottom w:val="0"/>
      <w:divBdr>
        <w:top w:val="none" w:sz="0" w:space="0" w:color="auto"/>
        <w:left w:val="none" w:sz="0" w:space="0" w:color="auto"/>
        <w:bottom w:val="none" w:sz="0" w:space="0" w:color="auto"/>
        <w:right w:val="none" w:sz="0" w:space="0" w:color="auto"/>
      </w:divBdr>
    </w:div>
    <w:div w:id="246810236">
      <w:bodyDiv w:val="1"/>
      <w:marLeft w:val="0"/>
      <w:marRight w:val="0"/>
      <w:marTop w:val="0"/>
      <w:marBottom w:val="0"/>
      <w:divBdr>
        <w:top w:val="none" w:sz="0" w:space="0" w:color="auto"/>
        <w:left w:val="none" w:sz="0" w:space="0" w:color="auto"/>
        <w:bottom w:val="none" w:sz="0" w:space="0" w:color="auto"/>
        <w:right w:val="none" w:sz="0" w:space="0" w:color="auto"/>
      </w:divBdr>
    </w:div>
    <w:div w:id="255478019">
      <w:bodyDiv w:val="1"/>
      <w:marLeft w:val="0"/>
      <w:marRight w:val="0"/>
      <w:marTop w:val="0"/>
      <w:marBottom w:val="0"/>
      <w:divBdr>
        <w:top w:val="none" w:sz="0" w:space="0" w:color="auto"/>
        <w:left w:val="none" w:sz="0" w:space="0" w:color="auto"/>
        <w:bottom w:val="none" w:sz="0" w:space="0" w:color="auto"/>
        <w:right w:val="none" w:sz="0" w:space="0" w:color="auto"/>
      </w:divBdr>
    </w:div>
    <w:div w:id="258950441">
      <w:bodyDiv w:val="1"/>
      <w:marLeft w:val="0"/>
      <w:marRight w:val="0"/>
      <w:marTop w:val="0"/>
      <w:marBottom w:val="0"/>
      <w:divBdr>
        <w:top w:val="none" w:sz="0" w:space="0" w:color="auto"/>
        <w:left w:val="none" w:sz="0" w:space="0" w:color="auto"/>
        <w:bottom w:val="none" w:sz="0" w:space="0" w:color="auto"/>
        <w:right w:val="none" w:sz="0" w:space="0" w:color="auto"/>
      </w:divBdr>
    </w:div>
    <w:div w:id="258954478">
      <w:bodyDiv w:val="1"/>
      <w:marLeft w:val="0"/>
      <w:marRight w:val="0"/>
      <w:marTop w:val="0"/>
      <w:marBottom w:val="0"/>
      <w:divBdr>
        <w:top w:val="none" w:sz="0" w:space="0" w:color="auto"/>
        <w:left w:val="none" w:sz="0" w:space="0" w:color="auto"/>
        <w:bottom w:val="none" w:sz="0" w:space="0" w:color="auto"/>
        <w:right w:val="none" w:sz="0" w:space="0" w:color="auto"/>
      </w:divBdr>
    </w:div>
    <w:div w:id="260912717">
      <w:bodyDiv w:val="1"/>
      <w:marLeft w:val="0"/>
      <w:marRight w:val="0"/>
      <w:marTop w:val="0"/>
      <w:marBottom w:val="0"/>
      <w:divBdr>
        <w:top w:val="none" w:sz="0" w:space="0" w:color="auto"/>
        <w:left w:val="none" w:sz="0" w:space="0" w:color="auto"/>
        <w:bottom w:val="none" w:sz="0" w:space="0" w:color="auto"/>
        <w:right w:val="none" w:sz="0" w:space="0" w:color="auto"/>
      </w:divBdr>
    </w:div>
    <w:div w:id="263535965">
      <w:bodyDiv w:val="1"/>
      <w:marLeft w:val="0"/>
      <w:marRight w:val="0"/>
      <w:marTop w:val="0"/>
      <w:marBottom w:val="0"/>
      <w:divBdr>
        <w:top w:val="none" w:sz="0" w:space="0" w:color="auto"/>
        <w:left w:val="none" w:sz="0" w:space="0" w:color="auto"/>
        <w:bottom w:val="none" w:sz="0" w:space="0" w:color="auto"/>
        <w:right w:val="none" w:sz="0" w:space="0" w:color="auto"/>
      </w:divBdr>
    </w:div>
    <w:div w:id="266083899">
      <w:bodyDiv w:val="1"/>
      <w:marLeft w:val="0"/>
      <w:marRight w:val="0"/>
      <w:marTop w:val="0"/>
      <w:marBottom w:val="0"/>
      <w:divBdr>
        <w:top w:val="none" w:sz="0" w:space="0" w:color="auto"/>
        <w:left w:val="none" w:sz="0" w:space="0" w:color="auto"/>
        <w:bottom w:val="none" w:sz="0" w:space="0" w:color="auto"/>
        <w:right w:val="none" w:sz="0" w:space="0" w:color="auto"/>
      </w:divBdr>
    </w:div>
    <w:div w:id="275212791">
      <w:bodyDiv w:val="1"/>
      <w:marLeft w:val="0"/>
      <w:marRight w:val="0"/>
      <w:marTop w:val="0"/>
      <w:marBottom w:val="0"/>
      <w:divBdr>
        <w:top w:val="none" w:sz="0" w:space="0" w:color="auto"/>
        <w:left w:val="none" w:sz="0" w:space="0" w:color="auto"/>
        <w:bottom w:val="none" w:sz="0" w:space="0" w:color="auto"/>
        <w:right w:val="none" w:sz="0" w:space="0" w:color="auto"/>
      </w:divBdr>
    </w:div>
    <w:div w:id="275600211">
      <w:bodyDiv w:val="1"/>
      <w:marLeft w:val="0"/>
      <w:marRight w:val="0"/>
      <w:marTop w:val="0"/>
      <w:marBottom w:val="0"/>
      <w:divBdr>
        <w:top w:val="none" w:sz="0" w:space="0" w:color="auto"/>
        <w:left w:val="none" w:sz="0" w:space="0" w:color="auto"/>
        <w:bottom w:val="none" w:sz="0" w:space="0" w:color="auto"/>
        <w:right w:val="none" w:sz="0" w:space="0" w:color="auto"/>
      </w:divBdr>
      <w:divsChild>
        <w:div w:id="1665165033">
          <w:marLeft w:val="0"/>
          <w:marRight w:val="0"/>
          <w:marTop w:val="0"/>
          <w:marBottom w:val="0"/>
          <w:divBdr>
            <w:top w:val="none" w:sz="0" w:space="0" w:color="auto"/>
            <w:left w:val="none" w:sz="0" w:space="0" w:color="auto"/>
            <w:bottom w:val="none" w:sz="0" w:space="0" w:color="auto"/>
            <w:right w:val="none" w:sz="0" w:space="0" w:color="auto"/>
          </w:divBdr>
          <w:divsChild>
            <w:div w:id="1261328619">
              <w:marLeft w:val="0"/>
              <w:marRight w:val="0"/>
              <w:marTop w:val="0"/>
              <w:marBottom w:val="0"/>
              <w:divBdr>
                <w:top w:val="none" w:sz="0" w:space="0" w:color="auto"/>
                <w:left w:val="none" w:sz="0" w:space="0" w:color="auto"/>
                <w:bottom w:val="none" w:sz="0" w:space="0" w:color="auto"/>
                <w:right w:val="none" w:sz="0" w:space="0" w:color="auto"/>
              </w:divBdr>
              <w:divsChild>
                <w:div w:id="1808667114">
                  <w:marLeft w:val="0"/>
                  <w:marRight w:val="0"/>
                  <w:marTop w:val="0"/>
                  <w:marBottom w:val="0"/>
                  <w:divBdr>
                    <w:top w:val="none" w:sz="0" w:space="0" w:color="auto"/>
                    <w:left w:val="none" w:sz="0" w:space="0" w:color="auto"/>
                    <w:bottom w:val="none" w:sz="0" w:space="0" w:color="auto"/>
                    <w:right w:val="none" w:sz="0" w:space="0" w:color="auto"/>
                  </w:divBdr>
                  <w:divsChild>
                    <w:div w:id="439492009">
                      <w:marLeft w:val="0"/>
                      <w:marRight w:val="0"/>
                      <w:marTop w:val="0"/>
                      <w:marBottom w:val="0"/>
                      <w:divBdr>
                        <w:top w:val="none" w:sz="0" w:space="0" w:color="auto"/>
                        <w:left w:val="none" w:sz="0" w:space="0" w:color="auto"/>
                        <w:bottom w:val="none" w:sz="0" w:space="0" w:color="auto"/>
                        <w:right w:val="none" w:sz="0" w:space="0" w:color="auto"/>
                      </w:divBdr>
                      <w:divsChild>
                        <w:div w:id="1820030698">
                          <w:marLeft w:val="0"/>
                          <w:marRight w:val="0"/>
                          <w:marTop w:val="0"/>
                          <w:marBottom w:val="0"/>
                          <w:divBdr>
                            <w:top w:val="none" w:sz="0" w:space="0" w:color="auto"/>
                            <w:left w:val="none" w:sz="0" w:space="0" w:color="auto"/>
                            <w:bottom w:val="none" w:sz="0" w:space="0" w:color="auto"/>
                            <w:right w:val="none" w:sz="0" w:space="0" w:color="auto"/>
                          </w:divBdr>
                          <w:divsChild>
                            <w:div w:id="221143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80456739">
      <w:bodyDiv w:val="1"/>
      <w:marLeft w:val="0"/>
      <w:marRight w:val="0"/>
      <w:marTop w:val="0"/>
      <w:marBottom w:val="0"/>
      <w:divBdr>
        <w:top w:val="none" w:sz="0" w:space="0" w:color="auto"/>
        <w:left w:val="none" w:sz="0" w:space="0" w:color="auto"/>
        <w:bottom w:val="none" w:sz="0" w:space="0" w:color="auto"/>
        <w:right w:val="none" w:sz="0" w:space="0" w:color="auto"/>
      </w:divBdr>
    </w:div>
    <w:div w:id="283079609">
      <w:bodyDiv w:val="1"/>
      <w:marLeft w:val="0"/>
      <w:marRight w:val="0"/>
      <w:marTop w:val="0"/>
      <w:marBottom w:val="0"/>
      <w:divBdr>
        <w:top w:val="none" w:sz="0" w:space="0" w:color="auto"/>
        <w:left w:val="none" w:sz="0" w:space="0" w:color="auto"/>
        <w:bottom w:val="none" w:sz="0" w:space="0" w:color="auto"/>
        <w:right w:val="none" w:sz="0" w:space="0" w:color="auto"/>
      </w:divBdr>
    </w:div>
    <w:div w:id="288358920">
      <w:bodyDiv w:val="1"/>
      <w:marLeft w:val="0"/>
      <w:marRight w:val="0"/>
      <w:marTop w:val="0"/>
      <w:marBottom w:val="0"/>
      <w:divBdr>
        <w:top w:val="none" w:sz="0" w:space="0" w:color="auto"/>
        <w:left w:val="none" w:sz="0" w:space="0" w:color="auto"/>
        <w:bottom w:val="none" w:sz="0" w:space="0" w:color="auto"/>
        <w:right w:val="none" w:sz="0" w:space="0" w:color="auto"/>
      </w:divBdr>
    </w:div>
    <w:div w:id="289167741">
      <w:bodyDiv w:val="1"/>
      <w:marLeft w:val="0"/>
      <w:marRight w:val="0"/>
      <w:marTop w:val="0"/>
      <w:marBottom w:val="0"/>
      <w:divBdr>
        <w:top w:val="none" w:sz="0" w:space="0" w:color="auto"/>
        <w:left w:val="none" w:sz="0" w:space="0" w:color="auto"/>
        <w:bottom w:val="none" w:sz="0" w:space="0" w:color="auto"/>
        <w:right w:val="none" w:sz="0" w:space="0" w:color="auto"/>
      </w:divBdr>
    </w:div>
    <w:div w:id="291441637">
      <w:bodyDiv w:val="1"/>
      <w:marLeft w:val="0"/>
      <w:marRight w:val="0"/>
      <w:marTop w:val="0"/>
      <w:marBottom w:val="0"/>
      <w:divBdr>
        <w:top w:val="none" w:sz="0" w:space="0" w:color="auto"/>
        <w:left w:val="none" w:sz="0" w:space="0" w:color="auto"/>
        <w:bottom w:val="none" w:sz="0" w:space="0" w:color="auto"/>
        <w:right w:val="none" w:sz="0" w:space="0" w:color="auto"/>
      </w:divBdr>
    </w:div>
    <w:div w:id="296881778">
      <w:bodyDiv w:val="1"/>
      <w:marLeft w:val="0"/>
      <w:marRight w:val="0"/>
      <w:marTop w:val="0"/>
      <w:marBottom w:val="0"/>
      <w:divBdr>
        <w:top w:val="none" w:sz="0" w:space="0" w:color="auto"/>
        <w:left w:val="none" w:sz="0" w:space="0" w:color="auto"/>
        <w:bottom w:val="none" w:sz="0" w:space="0" w:color="auto"/>
        <w:right w:val="none" w:sz="0" w:space="0" w:color="auto"/>
      </w:divBdr>
    </w:div>
    <w:div w:id="298808987">
      <w:bodyDiv w:val="1"/>
      <w:marLeft w:val="0"/>
      <w:marRight w:val="0"/>
      <w:marTop w:val="0"/>
      <w:marBottom w:val="0"/>
      <w:divBdr>
        <w:top w:val="none" w:sz="0" w:space="0" w:color="auto"/>
        <w:left w:val="none" w:sz="0" w:space="0" w:color="auto"/>
        <w:bottom w:val="none" w:sz="0" w:space="0" w:color="auto"/>
        <w:right w:val="none" w:sz="0" w:space="0" w:color="auto"/>
      </w:divBdr>
    </w:div>
    <w:div w:id="307786138">
      <w:bodyDiv w:val="1"/>
      <w:marLeft w:val="0"/>
      <w:marRight w:val="0"/>
      <w:marTop w:val="0"/>
      <w:marBottom w:val="0"/>
      <w:divBdr>
        <w:top w:val="none" w:sz="0" w:space="0" w:color="auto"/>
        <w:left w:val="none" w:sz="0" w:space="0" w:color="auto"/>
        <w:bottom w:val="none" w:sz="0" w:space="0" w:color="auto"/>
        <w:right w:val="none" w:sz="0" w:space="0" w:color="auto"/>
      </w:divBdr>
    </w:div>
    <w:div w:id="309214774">
      <w:bodyDiv w:val="1"/>
      <w:marLeft w:val="0"/>
      <w:marRight w:val="0"/>
      <w:marTop w:val="0"/>
      <w:marBottom w:val="0"/>
      <w:divBdr>
        <w:top w:val="none" w:sz="0" w:space="0" w:color="auto"/>
        <w:left w:val="none" w:sz="0" w:space="0" w:color="auto"/>
        <w:bottom w:val="none" w:sz="0" w:space="0" w:color="auto"/>
        <w:right w:val="none" w:sz="0" w:space="0" w:color="auto"/>
      </w:divBdr>
    </w:div>
    <w:div w:id="310329875">
      <w:bodyDiv w:val="1"/>
      <w:marLeft w:val="0"/>
      <w:marRight w:val="0"/>
      <w:marTop w:val="0"/>
      <w:marBottom w:val="0"/>
      <w:divBdr>
        <w:top w:val="none" w:sz="0" w:space="0" w:color="auto"/>
        <w:left w:val="none" w:sz="0" w:space="0" w:color="auto"/>
        <w:bottom w:val="none" w:sz="0" w:space="0" w:color="auto"/>
        <w:right w:val="none" w:sz="0" w:space="0" w:color="auto"/>
      </w:divBdr>
    </w:div>
    <w:div w:id="310445235">
      <w:bodyDiv w:val="1"/>
      <w:marLeft w:val="0"/>
      <w:marRight w:val="0"/>
      <w:marTop w:val="0"/>
      <w:marBottom w:val="0"/>
      <w:divBdr>
        <w:top w:val="none" w:sz="0" w:space="0" w:color="auto"/>
        <w:left w:val="none" w:sz="0" w:space="0" w:color="auto"/>
        <w:bottom w:val="none" w:sz="0" w:space="0" w:color="auto"/>
        <w:right w:val="none" w:sz="0" w:space="0" w:color="auto"/>
      </w:divBdr>
    </w:div>
    <w:div w:id="318274315">
      <w:bodyDiv w:val="1"/>
      <w:marLeft w:val="0"/>
      <w:marRight w:val="0"/>
      <w:marTop w:val="0"/>
      <w:marBottom w:val="0"/>
      <w:divBdr>
        <w:top w:val="none" w:sz="0" w:space="0" w:color="auto"/>
        <w:left w:val="none" w:sz="0" w:space="0" w:color="auto"/>
        <w:bottom w:val="none" w:sz="0" w:space="0" w:color="auto"/>
        <w:right w:val="none" w:sz="0" w:space="0" w:color="auto"/>
      </w:divBdr>
    </w:div>
    <w:div w:id="318777481">
      <w:bodyDiv w:val="1"/>
      <w:marLeft w:val="0"/>
      <w:marRight w:val="0"/>
      <w:marTop w:val="0"/>
      <w:marBottom w:val="0"/>
      <w:divBdr>
        <w:top w:val="none" w:sz="0" w:space="0" w:color="auto"/>
        <w:left w:val="none" w:sz="0" w:space="0" w:color="auto"/>
        <w:bottom w:val="none" w:sz="0" w:space="0" w:color="auto"/>
        <w:right w:val="none" w:sz="0" w:space="0" w:color="auto"/>
      </w:divBdr>
    </w:div>
    <w:div w:id="323048710">
      <w:bodyDiv w:val="1"/>
      <w:marLeft w:val="0"/>
      <w:marRight w:val="0"/>
      <w:marTop w:val="0"/>
      <w:marBottom w:val="0"/>
      <w:divBdr>
        <w:top w:val="none" w:sz="0" w:space="0" w:color="auto"/>
        <w:left w:val="none" w:sz="0" w:space="0" w:color="auto"/>
        <w:bottom w:val="none" w:sz="0" w:space="0" w:color="auto"/>
        <w:right w:val="none" w:sz="0" w:space="0" w:color="auto"/>
      </w:divBdr>
    </w:div>
    <w:div w:id="323626567">
      <w:bodyDiv w:val="1"/>
      <w:marLeft w:val="0"/>
      <w:marRight w:val="0"/>
      <w:marTop w:val="0"/>
      <w:marBottom w:val="0"/>
      <w:divBdr>
        <w:top w:val="none" w:sz="0" w:space="0" w:color="auto"/>
        <w:left w:val="none" w:sz="0" w:space="0" w:color="auto"/>
        <w:bottom w:val="none" w:sz="0" w:space="0" w:color="auto"/>
        <w:right w:val="none" w:sz="0" w:space="0" w:color="auto"/>
      </w:divBdr>
    </w:div>
    <w:div w:id="325863206">
      <w:bodyDiv w:val="1"/>
      <w:marLeft w:val="0"/>
      <w:marRight w:val="0"/>
      <w:marTop w:val="0"/>
      <w:marBottom w:val="0"/>
      <w:divBdr>
        <w:top w:val="none" w:sz="0" w:space="0" w:color="auto"/>
        <w:left w:val="none" w:sz="0" w:space="0" w:color="auto"/>
        <w:bottom w:val="none" w:sz="0" w:space="0" w:color="auto"/>
        <w:right w:val="none" w:sz="0" w:space="0" w:color="auto"/>
      </w:divBdr>
    </w:div>
    <w:div w:id="326910694">
      <w:bodyDiv w:val="1"/>
      <w:marLeft w:val="0"/>
      <w:marRight w:val="0"/>
      <w:marTop w:val="0"/>
      <w:marBottom w:val="0"/>
      <w:divBdr>
        <w:top w:val="none" w:sz="0" w:space="0" w:color="auto"/>
        <w:left w:val="none" w:sz="0" w:space="0" w:color="auto"/>
        <w:bottom w:val="none" w:sz="0" w:space="0" w:color="auto"/>
        <w:right w:val="none" w:sz="0" w:space="0" w:color="auto"/>
      </w:divBdr>
    </w:div>
    <w:div w:id="328756754">
      <w:bodyDiv w:val="1"/>
      <w:marLeft w:val="0"/>
      <w:marRight w:val="0"/>
      <w:marTop w:val="0"/>
      <w:marBottom w:val="0"/>
      <w:divBdr>
        <w:top w:val="none" w:sz="0" w:space="0" w:color="auto"/>
        <w:left w:val="none" w:sz="0" w:space="0" w:color="auto"/>
        <w:bottom w:val="none" w:sz="0" w:space="0" w:color="auto"/>
        <w:right w:val="none" w:sz="0" w:space="0" w:color="auto"/>
      </w:divBdr>
    </w:div>
    <w:div w:id="335302637">
      <w:bodyDiv w:val="1"/>
      <w:marLeft w:val="0"/>
      <w:marRight w:val="0"/>
      <w:marTop w:val="0"/>
      <w:marBottom w:val="0"/>
      <w:divBdr>
        <w:top w:val="none" w:sz="0" w:space="0" w:color="auto"/>
        <w:left w:val="none" w:sz="0" w:space="0" w:color="auto"/>
        <w:bottom w:val="none" w:sz="0" w:space="0" w:color="auto"/>
        <w:right w:val="none" w:sz="0" w:space="0" w:color="auto"/>
      </w:divBdr>
    </w:div>
    <w:div w:id="346060212">
      <w:bodyDiv w:val="1"/>
      <w:marLeft w:val="0"/>
      <w:marRight w:val="0"/>
      <w:marTop w:val="0"/>
      <w:marBottom w:val="0"/>
      <w:divBdr>
        <w:top w:val="none" w:sz="0" w:space="0" w:color="auto"/>
        <w:left w:val="none" w:sz="0" w:space="0" w:color="auto"/>
        <w:bottom w:val="none" w:sz="0" w:space="0" w:color="auto"/>
        <w:right w:val="none" w:sz="0" w:space="0" w:color="auto"/>
      </w:divBdr>
    </w:div>
    <w:div w:id="349454767">
      <w:bodyDiv w:val="1"/>
      <w:marLeft w:val="0"/>
      <w:marRight w:val="0"/>
      <w:marTop w:val="0"/>
      <w:marBottom w:val="0"/>
      <w:divBdr>
        <w:top w:val="none" w:sz="0" w:space="0" w:color="auto"/>
        <w:left w:val="none" w:sz="0" w:space="0" w:color="auto"/>
        <w:bottom w:val="none" w:sz="0" w:space="0" w:color="auto"/>
        <w:right w:val="none" w:sz="0" w:space="0" w:color="auto"/>
      </w:divBdr>
    </w:div>
    <w:div w:id="350302183">
      <w:bodyDiv w:val="1"/>
      <w:marLeft w:val="0"/>
      <w:marRight w:val="0"/>
      <w:marTop w:val="0"/>
      <w:marBottom w:val="0"/>
      <w:divBdr>
        <w:top w:val="none" w:sz="0" w:space="0" w:color="auto"/>
        <w:left w:val="none" w:sz="0" w:space="0" w:color="auto"/>
        <w:bottom w:val="none" w:sz="0" w:space="0" w:color="auto"/>
        <w:right w:val="none" w:sz="0" w:space="0" w:color="auto"/>
      </w:divBdr>
    </w:div>
    <w:div w:id="355622040">
      <w:bodyDiv w:val="1"/>
      <w:marLeft w:val="0"/>
      <w:marRight w:val="0"/>
      <w:marTop w:val="0"/>
      <w:marBottom w:val="0"/>
      <w:divBdr>
        <w:top w:val="none" w:sz="0" w:space="0" w:color="auto"/>
        <w:left w:val="none" w:sz="0" w:space="0" w:color="auto"/>
        <w:bottom w:val="none" w:sz="0" w:space="0" w:color="auto"/>
        <w:right w:val="none" w:sz="0" w:space="0" w:color="auto"/>
      </w:divBdr>
    </w:div>
    <w:div w:id="361706168">
      <w:bodyDiv w:val="1"/>
      <w:marLeft w:val="0"/>
      <w:marRight w:val="0"/>
      <w:marTop w:val="0"/>
      <w:marBottom w:val="0"/>
      <w:divBdr>
        <w:top w:val="none" w:sz="0" w:space="0" w:color="auto"/>
        <w:left w:val="none" w:sz="0" w:space="0" w:color="auto"/>
        <w:bottom w:val="none" w:sz="0" w:space="0" w:color="auto"/>
        <w:right w:val="none" w:sz="0" w:space="0" w:color="auto"/>
      </w:divBdr>
    </w:div>
    <w:div w:id="365181767">
      <w:bodyDiv w:val="1"/>
      <w:marLeft w:val="0"/>
      <w:marRight w:val="0"/>
      <w:marTop w:val="0"/>
      <w:marBottom w:val="0"/>
      <w:divBdr>
        <w:top w:val="none" w:sz="0" w:space="0" w:color="auto"/>
        <w:left w:val="none" w:sz="0" w:space="0" w:color="auto"/>
        <w:bottom w:val="none" w:sz="0" w:space="0" w:color="auto"/>
        <w:right w:val="none" w:sz="0" w:space="0" w:color="auto"/>
      </w:divBdr>
    </w:div>
    <w:div w:id="366369666">
      <w:bodyDiv w:val="1"/>
      <w:marLeft w:val="0"/>
      <w:marRight w:val="0"/>
      <w:marTop w:val="0"/>
      <w:marBottom w:val="0"/>
      <w:divBdr>
        <w:top w:val="none" w:sz="0" w:space="0" w:color="auto"/>
        <w:left w:val="none" w:sz="0" w:space="0" w:color="auto"/>
        <w:bottom w:val="none" w:sz="0" w:space="0" w:color="auto"/>
        <w:right w:val="none" w:sz="0" w:space="0" w:color="auto"/>
      </w:divBdr>
    </w:div>
    <w:div w:id="366564790">
      <w:bodyDiv w:val="1"/>
      <w:marLeft w:val="0"/>
      <w:marRight w:val="0"/>
      <w:marTop w:val="0"/>
      <w:marBottom w:val="0"/>
      <w:divBdr>
        <w:top w:val="none" w:sz="0" w:space="0" w:color="auto"/>
        <w:left w:val="none" w:sz="0" w:space="0" w:color="auto"/>
        <w:bottom w:val="none" w:sz="0" w:space="0" w:color="auto"/>
        <w:right w:val="none" w:sz="0" w:space="0" w:color="auto"/>
      </w:divBdr>
    </w:div>
    <w:div w:id="375014095">
      <w:bodyDiv w:val="1"/>
      <w:marLeft w:val="0"/>
      <w:marRight w:val="0"/>
      <w:marTop w:val="0"/>
      <w:marBottom w:val="0"/>
      <w:divBdr>
        <w:top w:val="none" w:sz="0" w:space="0" w:color="auto"/>
        <w:left w:val="none" w:sz="0" w:space="0" w:color="auto"/>
        <w:bottom w:val="none" w:sz="0" w:space="0" w:color="auto"/>
        <w:right w:val="none" w:sz="0" w:space="0" w:color="auto"/>
      </w:divBdr>
    </w:div>
    <w:div w:id="378943790">
      <w:bodyDiv w:val="1"/>
      <w:marLeft w:val="0"/>
      <w:marRight w:val="0"/>
      <w:marTop w:val="0"/>
      <w:marBottom w:val="0"/>
      <w:divBdr>
        <w:top w:val="none" w:sz="0" w:space="0" w:color="auto"/>
        <w:left w:val="none" w:sz="0" w:space="0" w:color="auto"/>
        <w:bottom w:val="none" w:sz="0" w:space="0" w:color="auto"/>
        <w:right w:val="none" w:sz="0" w:space="0" w:color="auto"/>
      </w:divBdr>
    </w:div>
    <w:div w:id="379480704">
      <w:bodyDiv w:val="1"/>
      <w:marLeft w:val="0"/>
      <w:marRight w:val="0"/>
      <w:marTop w:val="0"/>
      <w:marBottom w:val="0"/>
      <w:divBdr>
        <w:top w:val="none" w:sz="0" w:space="0" w:color="auto"/>
        <w:left w:val="none" w:sz="0" w:space="0" w:color="auto"/>
        <w:bottom w:val="none" w:sz="0" w:space="0" w:color="auto"/>
        <w:right w:val="none" w:sz="0" w:space="0" w:color="auto"/>
      </w:divBdr>
      <w:divsChild>
        <w:div w:id="1982808373">
          <w:marLeft w:val="0"/>
          <w:marRight w:val="0"/>
          <w:marTop w:val="0"/>
          <w:marBottom w:val="0"/>
          <w:divBdr>
            <w:top w:val="none" w:sz="0" w:space="0" w:color="auto"/>
            <w:left w:val="none" w:sz="0" w:space="0" w:color="auto"/>
            <w:bottom w:val="none" w:sz="0" w:space="0" w:color="auto"/>
            <w:right w:val="none" w:sz="0" w:space="0" w:color="auto"/>
          </w:divBdr>
          <w:divsChild>
            <w:div w:id="1175533925">
              <w:marLeft w:val="0"/>
              <w:marRight w:val="0"/>
              <w:marTop w:val="0"/>
              <w:marBottom w:val="0"/>
              <w:divBdr>
                <w:top w:val="none" w:sz="0" w:space="0" w:color="auto"/>
                <w:left w:val="none" w:sz="0" w:space="0" w:color="auto"/>
                <w:bottom w:val="none" w:sz="0" w:space="0" w:color="auto"/>
                <w:right w:val="none" w:sz="0" w:space="0" w:color="auto"/>
              </w:divBdr>
              <w:divsChild>
                <w:div w:id="1735854776">
                  <w:marLeft w:val="0"/>
                  <w:marRight w:val="0"/>
                  <w:marTop w:val="0"/>
                  <w:marBottom w:val="0"/>
                  <w:divBdr>
                    <w:top w:val="none" w:sz="0" w:space="0" w:color="auto"/>
                    <w:left w:val="none" w:sz="0" w:space="0" w:color="auto"/>
                    <w:bottom w:val="none" w:sz="0" w:space="0" w:color="auto"/>
                    <w:right w:val="none" w:sz="0" w:space="0" w:color="auto"/>
                  </w:divBdr>
                  <w:divsChild>
                    <w:div w:id="1584416759">
                      <w:marLeft w:val="0"/>
                      <w:marRight w:val="0"/>
                      <w:marTop w:val="0"/>
                      <w:marBottom w:val="0"/>
                      <w:divBdr>
                        <w:top w:val="none" w:sz="0" w:space="0" w:color="auto"/>
                        <w:left w:val="none" w:sz="0" w:space="0" w:color="auto"/>
                        <w:bottom w:val="none" w:sz="0" w:space="0" w:color="auto"/>
                        <w:right w:val="none" w:sz="0" w:space="0" w:color="auto"/>
                      </w:divBdr>
                      <w:divsChild>
                        <w:div w:id="2711791">
                          <w:marLeft w:val="0"/>
                          <w:marRight w:val="0"/>
                          <w:marTop w:val="0"/>
                          <w:marBottom w:val="0"/>
                          <w:divBdr>
                            <w:top w:val="none" w:sz="0" w:space="0" w:color="auto"/>
                            <w:left w:val="none" w:sz="0" w:space="0" w:color="auto"/>
                            <w:bottom w:val="none" w:sz="0" w:space="0" w:color="auto"/>
                            <w:right w:val="none" w:sz="0" w:space="0" w:color="auto"/>
                          </w:divBdr>
                          <w:divsChild>
                            <w:div w:id="1358119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80979267">
      <w:bodyDiv w:val="1"/>
      <w:marLeft w:val="0"/>
      <w:marRight w:val="0"/>
      <w:marTop w:val="0"/>
      <w:marBottom w:val="0"/>
      <w:divBdr>
        <w:top w:val="none" w:sz="0" w:space="0" w:color="auto"/>
        <w:left w:val="none" w:sz="0" w:space="0" w:color="auto"/>
        <w:bottom w:val="none" w:sz="0" w:space="0" w:color="auto"/>
        <w:right w:val="none" w:sz="0" w:space="0" w:color="auto"/>
      </w:divBdr>
    </w:div>
    <w:div w:id="386613387">
      <w:bodyDiv w:val="1"/>
      <w:marLeft w:val="0"/>
      <w:marRight w:val="0"/>
      <w:marTop w:val="0"/>
      <w:marBottom w:val="0"/>
      <w:divBdr>
        <w:top w:val="none" w:sz="0" w:space="0" w:color="auto"/>
        <w:left w:val="none" w:sz="0" w:space="0" w:color="auto"/>
        <w:bottom w:val="none" w:sz="0" w:space="0" w:color="auto"/>
        <w:right w:val="none" w:sz="0" w:space="0" w:color="auto"/>
      </w:divBdr>
    </w:div>
    <w:div w:id="388267537">
      <w:bodyDiv w:val="1"/>
      <w:marLeft w:val="0"/>
      <w:marRight w:val="0"/>
      <w:marTop w:val="0"/>
      <w:marBottom w:val="0"/>
      <w:divBdr>
        <w:top w:val="none" w:sz="0" w:space="0" w:color="auto"/>
        <w:left w:val="none" w:sz="0" w:space="0" w:color="auto"/>
        <w:bottom w:val="none" w:sz="0" w:space="0" w:color="auto"/>
        <w:right w:val="none" w:sz="0" w:space="0" w:color="auto"/>
      </w:divBdr>
    </w:div>
    <w:div w:id="394475119">
      <w:bodyDiv w:val="1"/>
      <w:marLeft w:val="0"/>
      <w:marRight w:val="0"/>
      <w:marTop w:val="0"/>
      <w:marBottom w:val="0"/>
      <w:divBdr>
        <w:top w:val="none" w:sz="0" w:space="0" w:color="auto"/>
        <w:left w:val="none" w:sz="0" w:space="0" w:color="auto"/>
        <w:bottom w:val="none" w:sz="0" w:space="0" w:color="auto"/>
        <w:right w:val="none" w:sz="0" w:space="0" w:color="auto"/>
      </w:divBdr>
    </w:div>
    <w:div w:id="396630024">
      <w:bodyDiv w:val="1"/>
      <w:marLeft w:val="0"/>
      <w:marRight w:val="0"/>
      <w:marTop w:val="0"/>
      <w:marBottom w:val="0"/>
      <w:divBdr>
        <w:top w:val="none" w:sz="0" w:space="0" w:color="auto"/>
        <w:left w:val="none" w:sz="0" w:space="0" w:color="auto"/>
        <w:bottom w:val="none" w:sz="0" w:space="0" w:color="auto"/>
        <w:right w:val="none" w:sz="0" w:space="0" w:color="auto"/>
      </w:divBdr>
    </w:div>
    <w:div w:id="405106802">
      <w:bodyDiv w:val="1"/>
      <w:marLeft w:val="0"/>
      <w:marRight w:val="0"/>
      <w:marTop w:val="0"/>
      <w:marBottom w:val="0"/>
      <w:divBdr>
        <w:top w:val="none" w:sz="0" w:space="0" w:color="auto"/>
        <w:left w:val="none" w:sz="0" w:space="0" w:color="auto"/>
        <w:bottom w:val="none" w:sz="0" w:space="0" w:color="auto"/>
        <w:right w:val="none" w:sz="0" w:space="0" w:color="auto"/>
      </w:divBdr>
    </w:div>
    <w:div w:id="411120967">
      <w:bodyDiv w:val="1"/>
      <w:marLeft w:val="0"/>
      <w:marRight w:val="0"/>
      <w:marTop w:val="0"/>
      <w:marBottom w:val="0"/>
      <w:divBdr>
        <w:top w:val="none" w:sz="0" w:space="0" w:color="auto"/>
        <w:left w:val="none" w:sz="0" w:space="0" w:color="auto"/>
        <w:bottom w:val="none" w:sz="0" w:space="0" w:color="auto"/>
        <w:right w:val="none" w:sz="0" w:space="0" w:color="auto"/>
      </w:divBdr>
    </w:div>
    <w:div w:id="428164140">
      <w:bodyDiv w:val="1"/>
      <w:marLeft w:val="0"/>
      <w:marRight w:val="0"/>
      <w:marTop w:val="0"/>
      <w:marBottom w:val="0"/>
      <w:divBdr>
        <w:top w:val="none" w:sz="0" w:space="0" w:color="auto"/>
        <w:left w:val="none" w:sz="0" w:space="0" w:color="auto"/>
        <w:bottom w:val="none" w:sz="0" w:space="0" w:color="auto"/>
        <w:right w:val="none" w:sz="0" w:space="0" w:color="auto"/>
      </w:divBdr>
    </w:div>
    <w:div w:id="430784577">
      <w:bodyDiv w:val="1"/>
      <w:marLeft w:val="0"/>
      <w:marRight w:val="0"/>
      <w:marTop w:val="0"/>
      <w:marBottom w:val="0"/>
      <w:divBdr>
        <w:top w:val="none" w:sz="0" w:space="0" w:color="auto"/>
        <w:left w:val="none" w:sz="0" w:space="0" w:color="auto"/>
        <w:bottom w:val="none" w:sz="0" w:space="0" w:color="auto"/>
        <w:right w:val="none" w:sz="0" w:space="0" w:color="auto"/>
      </w:divBdr>
    </w:div>
    <w:div w:id="433012113">
      <w:bodyDiv w:val="1"/>
      <w:marLeft w:val="0"/>
      <w:marRight w:val="0"/>
      <w:marTop w:val="0"/>
      <w:marBottom w:val="0"/>
      <w:divBdr>
        <w:top w:val="none" w:sz="0" w:space="0" w:color="auto"/>
        <w:left w:val="none" w:sz="0" w:space="0" w:color="auto"/>
        <w:bottom w:val="none" w:sz="0" w:space="0" w:color="auto"/>
        <w:right w:val="none" w:sz="0" w:space="0" w:color="auto"/>
      </w:divBdr>
    </w:div>
    <w:div w:id="444621850">
      <w:bodyDiv w:val="1"/>
      <w:marLeft w:val="0"/>
      <w:marRight w:val="0"/>
      <w:marTop w:val="0"/>
      <w:marBottom w:val="0"/>
      <w:divBdr>
        <w:top w:val="none" w:sz="0" w:space="0" w:color="auto"/>
        <w:left w:val="none" w:sz="0" w:space="0" w:color="auto"/>
        <w:bottom w:val="none" w:sz="0" w:space="0" w:color="auto"/>
        <w:right w:val="none" w:sz="0" w:space="0" w:color="auto"/>
      </w:divBdr>
    </w:div>
    <w:div w:id="457146326">
      <w:bodyDiv w:val="1"/>
      <w:marLeft w:val="0"/>
      <w:marRight w:val="0"/>
      <w:marTop w:val="0"/>
      <w:marBottom w:val="0"/>
      <w:divBdr>
        <w:top w:val="none" w:sz="0" w:space="0" w:color="auto"/>
        <w:left w:val="none" w:sz="0" w:space="0" w:color="auto"/>
        <w:bottom w:val="none" w:sz="0" w:space="0" w:color="auto"/>
        <w:right w:val="none" w:sz="0" w:space="0" w:color="auto"/>
      </w:divBdr>
    </w:div>
    <w:div w:id="466818699">
      <w:bodyDiv w:val="1"/>
      <w:marLeft w:val="0"/>
      <w:marRight w:val="0"/>
      <w:marTop w:val="0"/>
      <w:marBottom w:val="0"/>
      <w:divBdr>
        <w:top w:val="none" w:sz="0" w:space="0" w:color="auto"/>
        <w:left w:val="none" w:sz="0" w:space="0" w:color="auto"/>
        <w:bottom w:val="none" w:sz="0" w:space="0" w:color="auto"/>
        <w:right w:val="none" w:sz="0" w:space="0" w:color="auto"/>
      </w:divBdr>
    </w:div>
    <w:div w:id="468667283">
      <w:bodyDiv w:val="1"/>
      <w:marLeft w:val="0"/>
      <w:marRight w:val="0"/>
      <w:marTop w:val="0"/>
      <w:marBottom w:val="0"/>
      <w:divBdr>
        <w:top w:val="none" w:sz="0" w:space="0" w:color="auto"/>
        <w:left w:val="none" w:sz="0" w:space="0" w:color="auto"/>
        <w:bottom w:val="none" w:sz="0" w:space="0" w:color="auto"/>
        <w:right w:val="none" w:sz="0" w:space="0" w:color="auto"/>
      </w:divBdr>
    </w:div>
    <w:div w:id="469178977">
      <w:bodyDiv w:val="1"/>
      <w:marLeft w:val="0"/>
      <w:marRight w:val="0"/>
      <w:marTop w:val="0"/>
      <w:marBottom w:val="0"/>
      <w:divBdr>
        <w:top w:val="none" w:sz="0" w:space="0" w:color="auto"/>
        <w:left w:val="none" w:sz="0" w:space="0" w:color="auto"/>
        <w:bottom w:val="none" w:sz="0" w:space="0" w:color="auto"/>
        <w:right w:val="none" w:sz="0" w:space="0" w:color="auto"/>
      </w:divBdr>
    </w:div>
    <w:div w:id="493837104">
      <w:bodyDiv w:val="1"/>
      <w:marLeft w:val="0"/>
      <w:marRight w:val="0"/>
      <w:marTop w:val="0"/>
      <w:marBottom w:val="0"/>
      <w:divBdr>
        <w:top w:val="none" w:sz="0" w:space="0" w:color="auto"/>
        <w:left w:val="none" w:sz="0" w:space="0" w:color="auto"/>
        <w:bottom w:val="none" w:sz="0" w:space="0" w:color="auto"/>
        <w:right w:val="none" w:sz="0" w:space="0" w:color="auto"/>
      </w:divBdr>
    </w:div>
    <w:div w:id="494760509">
      <w:bodyDiv w:val="1"/>
      <w:marLeft w:val="0"/>
      <w:marRight w:val="0"/>
      <w:marTop w:val="0"/>
      <w:marBottom w:val="0"/>
      <w:divBdr>
        <w:top w:val="none" w:sz="0" w:space="0" w:color="auto"/>
        <w:left w:val="none" w:sz="0" w:space="0" w:color="auto"/>
        <w:bottom w:val="none" w:sz="0" w:space="0" w:color="auto"/>
        <w:right w:val="none" w:sz="0" w:space="0" w:color="auto"/>
      </w:divBdr>
    </w:div>
    <w:div w:id="506755460">
      <w:bodyDiv w:val="1"/>
      <w:marLeft w:val="0"/>
      <w:marRight w:val="0"/>
      <w:marTop w:val="0"/>
      <w:marBottom w:val="0"/>
      <w:divBdr>
        <w:top w:val="none" w:sz="0" w:space="0" w:color="auto"/>
        <w:left w:val="none" w:sz="0" w:space="0" w:color="auto"/>
        <w:bottom w:val="none" w:sz="0" w:space="0" w:color="auto"/>
        <w:right w:val="none" w:sz="0" w:space="0" w:color="auto"/>
      </w:divBdr>
    </w:div>
    <w:div w:id="508252572">
      <w:bodyDiv w:val="1"/>
      <w:marLeft w:val="0"/>
      <w:marRight w:val="0"/>
      <w:marTop w:val="0"/>
      <w:marBottom w:val="0"/>
      <w:divBdr>
        <w:top w:val="none" w:sz="0" w:space="0" w:color="auto"/>
        <w:left w:val="none" w:sz="0" w:space="0" w:color="auto"/>
        <w:bottom w:val="none" w:sz="0" w:space="0" w:color="auto"/>
        <w:right w:val="none" w:sz="0" w:space="0" w:color="auto"/>
      </w:divBdr>
    </w:div>
    <w:div w:id="508984232">
      <w:bodyDiv w:val="1"/>
      <w:marLeft w:val="0"/>
      <w:marRight w:val="0"/>
      <w:marTop w:val="0"/>
      <w:marBottom w:val="0"/>
      <w:divBdr>
        <w:top w:val="none" w:sz="0" w:space="0" w:color="auto"/>
        <w:left w:val="none" w:sz="0" w:space="0" w:color="auto"/>
        <w:bottom w:val="none" w:sz="0" w:space="0" w:color="auto"/>
        <w:right w:val="none" w:sz="0" w:space="0" w:color="auto"/>
      </w:divBdr>
    </w:div>
    <w:div w:id="510343107">
      <w:bodyDiv w:val="1"/>
      <w:marLeft w:val="0"/>
      <w:marRight w:val="0"/>
      <w:marTop w:val="0"/>
      <w:marBottom w:val="0"/>
      <w:divBdr>
        <w:top w:val="none" w:sz="0" w:space="0" w:color="auto"/>
        <w:left w:val="none" w:sz="0" w:space="0" w:color="auto"/>
        <w:bottom w:val="none" w:sz="0" w:space="0" w:color="auto"/>
        <w:right w:val="none" w:sz="0" w:space="0" w:color="auto"/>
      </w:divBdr>
    </w:div>
    <w:div w:id="511722145">
      <w:bodyDiv w:val="1"/>
      <w:marLeft w:val="0"/>
      <w:marRight w:val="0"/>
      <w:marTop w:val="0"/>
      <w:marBottom w:val="0"/>
      <w:divBdr>
        <w:top w:val="none" w:sz="0" w:space="0" w:color="auto"/>
        <w:left w:val="none" w:sz="0" w:space="0" w:color="auto"/>
        <w:bottom w:val="none" w:sz="0" w:space="0" w:color="auto"/>
        <w:right w:val="none" w:sz="0" w:space="0" w:color="auto"/>
      </w:divBdr>
    </w:div>
    <w:div w:id="519513540">
      <w:bodyDiv w:val="1"/>
      <w:marLeft w:val="0"/>
      <w:marRight w:val="0"/>
      <w:marTop w:val="0"/>
      <w:marBottom w:val="0"/>
      <w:divBdr>
        <w:top w:val="none" w:sz="0" w:space="0" w:color="auto"/>
        <w:left w:val="none" w:sz="0" w:space="0" w:color="auto"/>
        <w:bottom w:val="none" w:sz="0" w:space="0" w:color="auto"/>
        <w:right w:val="none" w:sz="0" w:space="0" w:color="auto"/>
      </w:divBdr>
    </w:div>
    <w:div w:id="521020135">
      <w:bodyDiv w:val="1"/>
      <w:marLeft w:val="0"/>
      <w:marRight w:val="0"/>
      <w:marTop w:val="0"/>
      <w:marBottom w:val="0"/>
      <w:divBdr>
        <w:top w:val="none" w:sz="0" w:space="0" w:color="auto"/>
        <w:left w:val="none" w:sz="0" w:space="0" w:color="auto"/>
        <w:bottom w:val="none" w:sz="0" w:space="0" w:color="auto"/>
        <w:right w:val="none" w:sz="0" w:space="0" w:color="auto"/>
      </w:divBdr>
    </w:div>
    <w:div w:id="536431598">
      <w:bodyDiv w:val="1"/>
      <w:marLeft w:val="0"/>
      <w:marRight w:val="0"/>
      <w:marTop w:val="0"/>
      <w:marBottom w:val="0"/>
      <w:divBdr>
        <w:top w:val="none" w:sz="0" w:space="0" w:color="auto"/>
        <w:left w:val="none" w:sz="0" w:space="0" w:color="auto"/>
        <w:bottom w:val="none" w:sz="0" w:space="0" w:color="auto"/>
        <w:right w:val="none" w:sz="0" w:space="0" w:color="auto"/>
      </w:divBdr>
    </w:div>
    <w:div w:id="545995735">
      <w:bodyDiv w:val="1"/>
      <w:marLeft w:val="0"/>
      <w:marRight w:val="0"/>
      <w:marTop w:val="0"/>
      <w:marBottom w:val="0"/>
      <w:divBdr>
        <w:top w:val="none" w:sz="0" w:space="0" w:color="auto"/>
        <w:left w:val="none" w:sz="0" w:space="0" w:color="auto"/>
        <w:bottom w:val="none" w:sz="0" w:space="0" w:color="auto"/>
        <w:right w:val="none" w:sz="0" w:space="0" w:color="auto"/>
      </w:divBdr>
    </w:div>
    <w:div w:id="546840423">
      <w:bodyDiv w:val="1"/>
      <w:marLeft w:val="0"/>
      <w:marRight w:val="0"/>
      <w:marTop w:val="0"/>
      <w:marBottom w:val="0"/>
      <w:divBdr>
        <w:top w:val="none" w:sz="0" w:space="0" w:color="auto"/>
        <w:left w:val="none" w:sz="0" w:space="0" w:color="auto"/>
        <w:bottom w:val="none" w:sz="0" w:space="0" w:color="auto"/>
        <w:right w:val="none" w:sz="0" w:space="0" w:color="auto"/>
      </w:divBdr>
    </w:div>
    <w:div w:id="547493483">
      <w:bodyDiv w:val="1"/>
      <w:marLeft w:val="0"/>
      <w:marRight w:val="0"/>
      <w:marTop w:val="0"/>
      <w:marBottom w:val="0"/>
      <w:divBdr>
        <w:top w:val="none" w:sz="0" w:space="0" w:color="auto"/>
        <w:left w:val="none" w:sz="0" w:space="0" w:color="auto"/>
        <w:bottom w:val="none" w:sz="0" w:space="0" w:color="auto"/>
        <w:right w:val="none" w:sz="0" w:space="0" w:color="auto"/>
      </w:divBdr>
    </w:div>
    <w:div w:id="548691686">
      <w:bodyDiv w:val="1"/>
      <w:marLeft w:val="0"/>
      <w:marRight w:val="0"/>
      <w:marTop w:val="0"/>
      <w:marBottom w:val="0"/>
      <w:divBdr>
        <w:top w:val="none" w:sz="0" w:space="0" w:color="auto"/>
        <w:left w:val="none" w:sz="0" w:space="0" w:color="auto"/>
        <w:bottom w:val="none" w:sz="0" w:space="0" w:color="auto"/>
        <w:right w:val="none" w:sz="0" w:space="0" w:color="auto"/>
      </w:divBdr>
    </w:div>
    <w:div w:id="552931711">
      <w:bodyDiv w:val="1"/>
      <w:marLeft w:val="0"/>
      <w:marRight w:val="0"/>
      <w:marTop w:val="0"/>
      <w:marBottom w:val="0"/>
      <w:divBdr>
        <w:top w:val="none" w:sz="0" w:space="0" w:color="auto"/>
        <w:left w:val="none" w:sz="0" w:space="0" w:color="auto"/>
        <w:bottom w:val="none" w:sz="0" w:space="0" w:color="auto"/>
        <w:right w:val="none" w:sz="0" w:space="0" w:color="auto"/>
      </w:divBdr>
    </w:div>
    <w:div w:id="553390379">
      <w:bodyDiv w:val="1"/>
      <w:marLeft w:val="0"/>
      <w:marRight w:val="0"/>
      <w:marTop w:val="0"/>
      <w:marBottom w:val="0"/>
      <w:divBdr>
        <w:top w:val="none" w:sz="0" w:space="0" w:color="auto"/>
        <w:left w:val="none" w:sz="0" w:space="0" w:color="auto"/>
        <w:bottom w:val="none" w:sz="0" w:space="0" w:color="auto"/>
        <w:right w:val="none" w:sz="0" w:space="0" w:color="auto"/>
      </w:divBdr>
    </w:div>
    <w:div w:id="554663648">
      <w:bodyDiv w:val="1"/>
      <w:marLeft w:val="0"/>
      <w:marRight w:val="0"/>
      <w:marTop w:val="0"/>
      <w:marBottom w:val="0"/>
      <w:divBdr>
        <w:top w:val="none" w:sz="0" w:space="0" w:color="auto"/>
        <w:left w:val="none" w:sz="0" w:space="0" w:color="auto"/>
        <w:bottom w:val="none" w:sz="0" w:space="0" w:color="auto"/>
        <w:right w:val="none" w:sz="0" w:space="0" w:color="auto"/>
      </w:divBdr>
    </w:div>
    <w:div w:id="555555771">
      <w:bodyDiv w:val="1"/>
      <w:marLeft w:val="0"/>
      <w:marRight w:val="0"/>
      <w:marTop w:val="0"/>
      <w:marBottom w:val="0"/>
      <w:divBdr>
        <w:top w:val="none" w:sz="0" w:space="0" w:color="auto"/>
        <w:left w:val="none" w:sz="0" w:space="0" w:color="auto"/>
        <w:bottom w:val="none" w:sz="0" w:space="0" w:color="auto"/>
        <w:right w:val="none" w:sz="0" w:space="0" w:color="auto"/>
      </w:divBdr>
    </w:div>
    <w:div w:id="562571304">
      <w:bodyDiv w:val="1"/>
      <w:marLeft w:val="0"/>
      <w:marRight w:val="0"/>
      <w:marTop w:val="0"/>
      <w:marBottom w:val="0"/>
      <w:divBdr>
        <w:top w:val="none" w:sz="0" w:space="0" w:color="auto"/>
        <w:left w:val="none" w:sz="0" w:space="0" w:color="auto"/>
        <w:bottom w:val="none" w:sz="0" w:space="0" w:color="auto"/>
        <w:right w:val="none" w:sz="0" w:space="0" w:color="auto"/>
      </w:divBdr>
    </w:div>
    <w:div w:id="570581096">
      <w:bodyDiv w:val="1"/>
      <w:marLeft w:val="0"/>
      <w:marRight w:val="0"/>
      <w:marTop w:val="0"/>
      <w:marBottom w:val="0"/>
      <w:divBdr>
        <w:top w:val="none" w:sz="0" w:space="0" w:color="auto"/>
        <w:left w:val="none" w:sz="0" w:space="0" w:color="auto"/>
        <w:bottom w:val="none" w:sz="0" w:space="0" w:color="auto"/>
        <w:right w:val="none" w:sz="0" w:space="0" w:color="auto"/>
      </w:divBdr>
    </w:div>
    <w:div w:id="571623176">
      <w:bodyDiv w:val="1"/>
      <w:marLeft w:val="0"/>
      <w:marRight w:val="0"/>
      <w:marTop w:val="0"/>
      <w:marBottom w:val="0"/>
      <w:divBdr>
        <w:top w:val="none" w:sz="0" w:space="0" w:color="auto"/>
        <w:left w:val="none" w:sz="0" w:space="0" w:color="auto"/>
        <w:bottom w:val="none" w:sz="0" w:space="0" w:color="auto"/>
        <w:right w:val="none" w:sz="0" w:space="0" w:color="auto"/>
      </w:divBdr>
    </w:div>
    <w:div w:id="572663396">
      <w:bodyDiv w:val="1"/>
      <w:marLeft w:val="0"/>
      <w:marRight w:val="0"/>
      <w:marTop w:val="0"/>
      <w:marBottom w:val="0"/>
      <w:divBdr>
        <w:top w:val="none" w:sz="0" w:space="0" w:color="auto"/>
        <w:left w:val="none" w:sz="0" w:space="0" w:color="auto"/>
        <w:bottom w:val="none" w:sz="0" w:space="0" w:color="auto"/>
        <w:right w:val="none" w:sz="0" w:space="0" w:color="auto"/>
      </w:divBdr>
    </w:div>
    <w:div w:id="575362629">
      <w:bodyDiv w:val="1"/>
      <w:marLeft w:val="0"/>
      <w:marRight w:val="0"/>
      <w:marTop w:val="0"/>
      <w:marBottom w:val="0"/>
      <w:divBdr>
        <w:top w:val="none" w:sz="0" w:space="0" w:color="auto"/>
        <w:left w:val="none" w:sz="0" w:space="0" w:color="auto"/>
        <w:bottom w:val="none" w:sz="0" w:space="0" w:color="auto"/>
        <w:right w:val="none" w:sz="0" w:space="0" w:color="auto"/>
      </w:divBdr>
    </w:div>
    <w:div w:id="577442104">
      <w:bodyDiv w:val="1"/>
      <w:marLeft w:val="0"/>
      <w:marRight w:val="0"/>
      <w:marTop w:val="0"/>
      <w:marBottom w:val="0"/>
      <w:divBdr>
        <w:top w:val="none" w:sz="0" w:space="0" w:color="auto"/>
        <w:left w:val="none" w:sz="0" w:space="0" w:color="auto"/>
        <w:bottom w:val="none" w:sz="0" w:space="0" w:color="auto"/>
        <w:right w:val="none" w:sz="0" w:space="0" w:color="auto"/>
      </w:divBdr>
    </w:div>
    <w:div w:id="585647580">
      <w:bodyDiv w:val="1"/>
      <w:marLeft w:val="0"/>
      <w:marRight w:val="0"/>
      <w:marTop w:val="0"/>
      <w:marBottom w:val="0"/>
      <w:divBdr>
        <w:top w:val="none" w:sz="0" w:space="0" w:color="auto"/>
        <w:left w:val="none" w:sz="0" w:space="0" w:color="auto"/>
        <w:bottom w:val="none" w:sz="0" w:space="0" w:color="auto"/>
        <w:right w:val="none" w:sz="0" w:space="0" w:color="auto"/>
      </w:divBdr>
    </w:div>
    <w:div w:id="589123450">
      <w:bodyDiv w:val="1"/>
      <w:marLeft w:val="0"/>
      <w:marRight w:val="0"/>
      <w:marTop w:val="0"/>
      <w:marBottom w:val="0"/>
      <w:divBdr>
        <w:top w:val="none" w:sz="0" w:space="0" w:color="auto"/>
        <w:left w:val="none" w:sz="0" w:space="0" w:color="auto"/>
        <w:bottom w:val="none" w:sz="0" w:space="0" w:color="auto"/>
        <w:right w:val="none" w:sz="0" w:space="0" w:color="auto"/>
      </w:divBdr>
    </w:div>
    <w:div w:id="592318564">
      <w:bodyDiv w:val="1"/>
      <w:marLeft w:val="0"/>
      <w:marRight w:val="0"/>
      <w:marTop w:val="0"/>
      <w:marBottom w:val="0"/>
      <w:divBdr>
        <w:top w:val="none" w:sz="0" w:space="0" w:color="auto"/>
        <w:left w:val="none" w:sz="0" w:space="0" w:color="auto"/>
        <w:bottom w:val="none" w:sz="0" w:space="0" w:color="auto"/>
        <w:right w:val="none" w:sz="0" w:space="0" w:color="auto"/>
      </w:divBdr>
    </w:div>
    <w:div w:id="609095683">
      <w:bodyDiv w:val="1"/>
      <w:marLeft w:val="0"/>
      <w:marRight w:val="0"/>
      <w:marTop w:val="0"/>
      <w:marBottom w:val="0"/>
      <w:divBdr>
        <w:top w:val="none" w:sz="0" w:space="0" w:color="auto"/>
        <w:left w:val="none" w:sz="0" w:space="0" w:color="auto"/>
        <w:bottom w:val="none" w:sz="0" w:space="0" w:color="auto"/>
        <w:right w:val="none" w:sz="0" w:space="0" w:color="auto"/>
      </w:divBdr>
      <w:divsChild>
        <w:div w:id="2083404621">
          <w:marLeft w:val="0"/>
          <w:marRight w:val="0"/>
          <w:marTop w:val="0"/>
          <w:marBottom w:val="0"/>
          <w:divBdr>
            <w:top w:val="none" w:sz="0" w:space="0" w:color="auto"/>
            <w:left w:val="none" w:sz="0" w:space="0" w:color="auto"/>
            <w:bottom w:val="none" w:sz="0" w:space="0" w:color="auto"/>
            <w:right w:val="none" w:sz="0" w:space="0" w:color="auto"/>
          </w:divBdr>
          <w:divsChild>
            <w:div w:id="1305693079">
              <w:marLeft w:val="0"/>
              <w:marRight w:val="0"/>
              <w:marTop w:val="0"/>
              <w:marBottom w:val="0"/>
              <w:divBdr>
                <w:top w:val="none" w:sz="0" w:space="0" w:color="auto"/>
                <w:left w:val="none" w:sz="0" w:space="0" w:color="auto"/>
                <w:bottom w:val="none" w:sz="0" w:space="0" w:color="auto"/>
                <w:right w:val="none" w:sz="0" w:space="0" w:color="auto"/>
              </w:divBdr>
              <w:divsChild>
                <w:div w:id="1135832370">
                  <w:marLeft w:val="0"/>
                  <w:marRight w:val="0"/>
                  <w:marTop w:val="0"/>
                  <w:marBottom w:val="0"/>
                  <w:divBdr>
                    <w:top w:val="none" w:sz="0" w:space="0" w:color="auto"/>
                    <w:left w:val="none" w:sz="0" w:space="0" w:color="auto"/>
                    <w:bottom w:val="none" w:sz="0" w:space="0" w:color="auto"/>
                    <w:right w:val="none" w:sz="0" w:space="0" w:color="auto"/>
                  </w:divBdr>
                  <w:divsChild>
                    <w:div w:id="1664508446">
                      <w:marLeft w:val="0"/>
                      <w:marRight w:val="0"/>
                      <w:marTop w:val="0"/>
                      <w:marBottom w:val="0"/>
                      <w:divBdr>
                        <w:top w:val="none" w:sz="0" w:space="0" w:color="auto"/>
                        <w:left w:val="none" w:sz="0" w:space="0" w:color="auto"/>
                        <w:bottom w:val="none" w:sz="0" w:space="0" w:color="auto"/>
                        <w:right w:val="none" w:sz="0" w:space="0" w:color="auto"/>
                      </w:divBdr>
                      <w:divsChild>
                        <w:div w:id="759987485">
                          <w:marLeft w:val="0"/>
                          <w:marRight w:val="0"/>
                          <w:marTop w:val="0"/>
                          <w:marBottom w:val="0"/>
                          <w:divBdr>
                            <w:top w:val="none" w:sz="0" w:space="0" w:color="auto"/>
                            <w:left w:val="none" w:sz="0" w:space="0" w:color="auto"/>
                            <w:bottom w:val="none" w:sz="0" w:space="0" w:color="auto"/>
                            <w:right w:val="none" w:sz="0" w:space="0" w:color="auto"/>
                          </w:divBdr>
                          <w:divsChild>
                            <w:div w:id="1586912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11866724">
      <w:bodyDiv w:val="1"/>
      <w:marLeft w:val="0"/>
      <w:marRight w:val="0"/>
      <w:marTop w:val="0"/>
      <w:marBottom w:val="0"/>
      <w:divBdr>
        <w:top w:val="none" w:sz="0" w:space="0" w:color="auto"/>
        <w:left w:val="none" w:sz="0" w:space="0" w:color="auto"/>
        <w:bottom w:val="none" w:sz="0" w:space="0" w:color="auto"/>
        <w:right w:val="none" w:sz="0" w:space="0" w:color="auto"/>
      </w:divBdr>
    </w:div>
    <w:div w:id="613169185">
      <w:bodyDiv w:val="1"/>
      <w:marLeft w:val="0"/>
      <w:marRight w:val="0"/>
      <w:marTop w:val="0"/>
      <w:marBottom w:val="0"/>
      <w:divBdr>
        <w:top w:val="none" w:sz="0" w:space="0" w:color="auto"/>
        <w:left w:val="none" w:sz="0" w:space="0" w:color="auto"/>
        <w:bottom w:val="none" w:sz="0" w:space="0" w:color="auto"/>
        <w:right w:val="none" w:sz="0" w:space="0" w:color="auto"/>
      </w:divBdr>
    </w:div>
    <w:div w:id="613364212">
      <w:bodyDiv w:val="1"/>
      <w:marLeft w:val="0"/>
      <w:marRight w:val="0"/>
      <w:marTop w:val="0"/>
      <w:marBottom w:val="0"/>
      <w:divBdr>
        <w:top w:val="none" w:sz="0" w:space="0" w:color="auto"/>
        <w:left w:val="none" w:sz="0" w:space="0" w:color="auto"/>
        <w:bottom w:val="none" w:sz="0" w:space="0" w:color="auto"/>
        <w:right w:val="none" w:sz="0" w:space="0" w:color="auto"/>
      </w:divBdr>
    </w:div>
    <w:div w:id="617029734">
      <w:bodyDiv w:val="1"/>
      <w:marLeft w:val="0"/>
      <w:marRight w:val="0"/>
      <w:marTop w:val="0"/>
      <w:marBottom w:val="0"/>
      <w:divBdr>
        <w:top w:val="none" w:sz="0" w:space="0" w:color="auto"/>
        <w:left w:val="none" w:sz="0" w:space="0" w:color="auto"/>
        <w:bottom w:val="none" w:sz="0" w:space="0" w:color="auto"/>
        <w:right w:val="none" w:sz="0" w:space="0" w:color="auto"/>
      </w:divBdr>
    </w:div>
    <w:div w:id="621767016">
      <w:bodyDiv w:val="1"/>
      <w:marLeft w:val="0"/>
      <w:marRight w:val="0"/>
      <w:marTop w:val="0"/>
      <w:marBottom w:val="0"/>
      <w:divBdr>
        <w:top w:val="none" w:sz="0" w:space="0" w:color="auto"/>
        <w:left w:val="none" w:sz="0" w:space="0" w:color="auto"/>
        <w:bottom w:val="none" w:sz="0" w:space="0" w:color="auto"/>
        <w:right w:val="none" w:sz="0" w:space="0" w:color="auto"/>
      </w:divBdr>
    </w:div>
    <w:div w:id="625937155">
      <w:bodyDiv w:val="1"/>
      <w:marLeft w:val="0"/>
      <w:marRight w:val="0"/>
      <w:marTop w:val="0"/>
      <w:marBottom w:val="0"/>
      <w:divBdr>
        <w:top w:val="none" w:sz="0" w:space="0" w:color="auto"/>
        <w:left w:val="none" w:sz="0" w:space="0" w:color="auto"/>
        <w:bottom w:val="none" w:sz="0" w:space="0" w:color="auto"/>
        <w:right w:val="none" w:sz="0" w:space="0" w:color="auto"/>
      </w:divBdr>
    </w:div>
    <w:div w:id="628442587">
      <w:bodyDiv w:val="1"/>
      <w:marLeft w:val="0"/>
      <w:marRight w:val="0"/>
      <w:marTop w:val="0"/>
      <w:marBottom w:val="0"/>
      <w:divBdr>
        <w:top w:val="none" w:sz="0" w:space="0" w:color="auto"/>
        <w:left w:val="none" w:sz="0" w:space="0" w:color="auto"/>
        <w:bottom w:val="none" w:sz="0" w:space="0" w:color="auto"/>
        <w:right w:val="none" w:sz="0" w:space="0" w:color="auto"/>
      </w:divBdr>
    </w:div>
    <w:div w:id="650138595">
      <w:bodyDiv w:val="1"/>
      <w:marLeft w:val="0"/>
      <w:marRight w:val="0"/>
      <w:marTop w:val="0"/>
      <w:marBottom w:val="0"/>
      <w:divBdr>
        <w:top w:val="none" w:sz="0" w:space="0" w:color="auto"/>
        <w:left w:val="none" w:sz="0" w:space="0" w:color="auto"/>
        <w:bottom w:val="none" w:sz="0" w:space="0" w:color="auto"/>
        <w:right w:val="none" w:sz="0" w:space="0" w:color="auto"/>
      </w:divBdr>
    </w:div>
    <w:div w:id="650598939">
      <w:bodyDiv w:val="1"/>
      <w:marLeft w:val="0"/>
      <w:marRight w:val="0"/>
      <w:marTop w:val="0"/>
      <w:marBottom w:val="0"/>
      <w:divBdr>
        <w:top w:val="none" w:sz="0" w:space="0" w:color="auto"/>
        <w:left w:val="none" w:sz="0" w:space="0" w:color="auto"/>
        <w:bottom w:val="none" w:sz="0" w:space="0" w:color="auto"/>
        <w:right w:val="none" w:sz="0" w:space="0" w:color="auto"/>
      </w:divBdr>
    </w:div>
    <w:div w:id="657655503">
      <w:bodyDiv w:val="1"/>
      <w:marLeft w:val="0"/>
      <w:marRight w:val="0"/>
      <w:marTop w:val="0"/>
      <w:marBottom w:val="0"/>
      <w:divBdr>
        <w:top w:val="none" w:sz="0" w:space="0" w:color="auto"/>
        <w:left w:val="none" w:sz="0" w:space="0" w:color="auto"/>
        <w:bottom w:val="none" w:sz="0" w:space="0" w:color="auto"/>
        <w:right w:val="none" w:sz="0" w:space="0" w:color="auto"/>
      </w:divBdr>
    </w:div>
    <w:div w:id="659623003">
      <w:bodyDiv w:val="1"/>
      <w:marLeft w:val="0"/>
      <w:marRight w:val="0"/>
      <w:marTop w:val="0"/>
      <w:marBottom w:val="0"/>
      <w:divBdr>
        <w:top w:val="none" w:sz="0" w:space="0" w:color="auto"/>
        <w:left w:val="none" w:sz="0" w:space="0" w:color="auto"/>
        <w:bottom w:val="none" w:sz="0" w:space="0" w:color="auto"/>
        <w:right w:val="none" w:sz="0" w:space="0" w:color="auto"/>
      </w:divBdr>
    </w:div>
    <w:div w:id="660305775">
      <w:bodyDiv w:val="1"/>
      <w:marLeft w:val="0"/>
      <w:marRight w:val="0"/>
      <w:marTop w:val="0"/>
      <w:marBottom w:val="0"/>
      <w:divBdr>
        <w:top w:val="none" w:sz="0" w:space="0" w:color="auto"/>
        <w:left w:val="none" w:sz="0" w:space="0" w:color="auto"/>
        <w:bottom w:val="none" w:sz="0" w:space="0" w:color="auto"/>
        <w:right w:val="none" w:sz="0" w:space="0" w:color="auto"/>
      </w:divBdr>
    </w:div>
    <w:div w:id="665130409">
      <w:bodyDiv w:val="1"/>
      <w:marLeft w:val="0"/>
      <w:marRight w:val="0"/>
      <w:marTop w:val="0"/>
      <w:marBottom w:val="0"/>
      <w:divBdr>
        <w:top w:val="none" w:sz="0" w:space="0" w:color="auto"/>
        <w:left w:val="none" w:sz="0" w:space="0" w:color="auto"/>
        <w:bottom w:val="none" w:sz="0" w:space="0" w:color="auto"/>
        <w:right w:val="none" w:sz="0" w:space="0" w:color="auto"/>
      </w:divBdr>
    </w:div>
    <w:div w:id="669915134">
      <w:bodyDiv w:val="1"/>
      <w:marLeft w:val="0"/>
      <w:marRight w:val="0"/>
      <w:marTop w:val="0"/>
      <w:marBottom w:val="0"/>
      <w:divBdr>
        <w:top w:val="none" w:sz="0" w:space="0" w:color="auto"/>
        <w:left w:val="none" w:sz="0" w:space="0" w:color="auto"/>
        <w:bottom w:val="none" w:sz="0" w:space="0" w:color="auto"/>
        <w:right w:val="none" w:sz="0" w:space="0" w:color="auto"/>
      </w:divBdr>
    </w:div>
    <w:div w:id="673411066">
      <w:bodyDiv w:val="1"/>
      <w:marLeft w:val="0"/>
      <w:marRight w:val="0"/>
      <w:marTop w:val="0"/>
      <w:marBottom w:val="0"/>
      <w:divBdr>
        <w:top w:val="none" w:sz="0" w:space="0" w:color="auto"/>
        <w:left w:val="none" w:sz="0" w:space="0" w:color="auto"/>
        <w:bottom w:val="none" w:sz="0" w:space="0" w:color="auto"/>
        <w:right w:val="none" w:sz="0" w:space="0" w:color="auto"/>
      </w:divBdr>
    </w:div>
    <w:div w:id="675572827">
      <w:bodyDiv w:val="1"/>
      <w:marLeft w:val="0"/>
      <w:marRight w:val="0"/>
      <w:marTop w:val="0"/>
      <w:marBottom w:val="0"/>
      <w:divBdr>
        <w:top w:val="none" w:sz="0" w:space="0" w:color="auto"/>
        <w:left w:val="none" w:sz="0" w:space="0" w:color="auto"/>
        <w:bottom w:val="none" w:sz="0" w:space="0" w:color="auto"/>
        <w:right w:val="none" w:sz="0" w:space="0" w:color="auto"/>
      </w:divBdr>
    </w:div>
    <w:div w:id="678775381">
      <w:bodyDiv w:val="1"/>
      <w:marLeft w:val="0"/>
      <w:marRight w:val="0"/>
      <w:marTop w:val="0"/>
      <w:marBottom w:val="0"/>
      <w:divBdr>
        <w:top w:val="none" w:sz="0" w:space="0" w:color="auto"/>
        <w:left w:val="none" w:sz="0" w:space="0" w:color="auto"/>
        <w:bottom w:val="none" w:sz="0" w:space="0" w:color="auto"/>
        <w:right w:val="none" w:sz="0" w:space="0" w:color="auto"/>
      </w:divBdr>
    </w:div>
    <w:div w:id="679547981">
      <w:bodyDiv w:val="1"/>
      <w:marLeft w:val="0"/>
      <w:marRight w:val="0"/>
      <w:marTop w:val="0"/>
      <w:marBottom w:val="0"/>
      <w:divBdr>
        <w:top w:val="none" w:sz="0" w:space="0" w:color="auto"/>
        <w:left w:val="none" w:sz="0" w:space="0" w:color="auto"/>
        <w:bottom w:val="none" w:sz="0" w:space="0" w:color="auto"/>
        <w:right w:val="none" w:sz="0" w:space="0" w:color="auto"/>
      </w:divBdr>
    </w:div>
    <w:div w:id="680814047">
      <w:bodyDiv w:val="1"/>
      <w:marLeft w:val="0"/>
      <w:marRight w:val="0"/>
      <w:marTop w:val="0"/>
      <w:marBottom w:val="0"/>
      <w:divBdr>
        <w:top w:val="none" w:sz="0" w:space="0" w:color="auto"/>
        <w:left w:val="none" w:sz="0" w:space="0" w:color="auto"/>
        <w:bottom w:val="none" w:sz="0" w:space="0" w:color="auto"/>
        <w:right w:val="none" w:sz="0" w:space="0" w:color="auto"/>
      </w:divBdr>
    </w:div>
    <w:div w:id="682559679">
      <w:bodyDiv w:val="1"/>
      <w:marLeft w:val="0"/>
      <w:marRight w:val="0"/>
      <w:marTop w:val="0"/>
      <w:marBottom w:val="0"/>
      <w:divBdr>
        <w:top w:val="none" w:sz="0" w:space="0" w:color="auto"/>
        <w:left w:val="none" w:sz="0" w:space="0" w:color="auto"/>
        <w:bottom w:val="none" w:sz="0" w:space="0" w:color="auto"/>
        <w:right w:val="none" w:sz="0" w:space="0" w:color="auto"/>
      </w:divBdr>
    </w:div>
    <w:div w:id="692192829">
      <w:bodyDiv w:val="1"/>
      <w:marLeft w:val="0"/>
      <w:marRight w:val="0"/>
      <w:marTop w:val="0"/>
      <w:marBottom w:val="0"/>
      <w:divBdr>
        <w:top w:val="none" w:sz="0" w:space="0" w:color="auto"/>
        <w:left w:val="none" w:sz="0" w:space="0" w:color="auto"/>
        <w:bottom w:val="none" w:sz="0" w:space="0" w:color="auto"/>
        <w:right w:val="none" w:sz="0" w:space="0" w:color="auto"/>
      </w:divBdr>
    </w:div>
    <w:div w:id="700394645">
      <w:bodyDiv w:val="1"/>
      <w:marLeft w:val="0"/>
      <w:marRight w:val="0"/>
      <w:marTop w:val="0"/>
      <w:marBottom w:val="0"/>
      <w:divBdr>
        <w:top w:val="none" w:sz="0" w:space="0" w:color="auto"/>
        <w:left w:val="none" w:sz="0" w:space="0" w:color="auto"/>
        <w:bottom w:val="none" w:sz="0" w:space="0" w:color="auto"/>
        <w:right w:val="none" w:sz="0" w:space="0" w:color="auto"/>
      </w:divBdr>
    </w:div>
    <w:div w:id="705250273">
      <w:bodyDiv w:val="1"/>
      <w:marLeft w:val="0"/>
      <w:marRight w:val="0"/>
      <w:marTop w:val="0"/>
      <w:marBottom w:val="0"/>
      <w:divBdr>
        <w:top w:val="none" w:sz="0" w:space="0" w:color="auto"/>
        <w:left w:val="none" w:sz="0" w:space="0" w:color="auto"/>
        <w:bottom w:val="none" w:sz="0" w:space="0" w:color="auto"/>
        <w:right w:val="none" w:sz="0" w:space="0" w:color="auto"/>
      </w:divBdr>
    </w:div>
    <w:div w:id="705645211">
      <w:bodyDiv w:val="1"/>
      <w:marLeft w:val="0"/>
      <w:marRight w:val="0"/>
      <w:marTop w:val="0"/>
      <w:marBottom w:val="0"/>
      <w:divBdr>
        <w:top w:val="none" w:sz="0" w:space="0" w:color="auto"/>
        <w:left w:val="none" w:sz="0" w:space="0" w:color="auto"/>
        <w:bottom w:val="none" w:sz="0" w:space="0" w:color="auto"/>
        <w:right w:val="none" w:sz="0" w:space="0" w:color="auto"/>
      </w:divBdr>
    </w:div>
    <w:div w:id="707029975">
      <w:bodyDiv w:val="1"/>
      <w:marLeft w:val="0"/>
      <w:marRight w:val="0"/>
      <w:marTop w:val="0"/>
      <w:marBottom w:val="0"/>
      <w:divBdr>
        <w:top w:val="none" w:sz="0" w:space="0" w:color="auto"/>
        <w:left w:val="none" w:sz="0" w:space="0" w:color="auto"/>
        <w:bottom w:val="none" w:sz="0" w:space="0" w:color="auto"/>
        <w:right w:val="none" w:sz="0" w:space="0" w:color="auto"/>
      </w:divBdr>
    </w:div>
    <w:div w:id="715157846">
      <w:bodyDiv w:val="1"/>
      <w:marLeft w:val="0"/>
      <w:marRight w:val="0"/>
      <w:marTop w:val="0"/>
      <w:marBottom w:val="0"/>
      <w:divBdr>
        <w:top w:val="none" w:sz="0" w:space="0" w:color="auto"/>
        <w:left w:val="none" w:sz="0" w:space="0" w:color="auto"/>
        <w:bottom w:val="none" w:sz="0" w:space="0" w:color="auto"/>
        <w:right w:val="none" w:sz="0" w:space="0" w:color="auto"/>
      </w:divBdr>
    </w:div>
    <w:div w:id="741440943">
      <w:bodyDiv w:val="1"/>
      <w:marLeft w:val="0"/>
      <w:marRight w:val="0"/>
      <w:marTop w:val="0"/>
      <w:marBottom w:val="0"/>
      <w:divBdr>
        <w:top w:val="none" w:sz="0" w:space="0" w:color="auto"/>
        <w:left w:val="none" w:sz="0" w:space="0" w:color="auto"/>
        <w:bottom w:val="none" w:sz="0" w:space="0" w:color="auto"/>
        <w:right w:val="none" w:sz="0" w:space="0" w:color="auto"/>
      </w:divBdr>
    </w:div>
    <w:div w:id="743844274">
      <w:bodyDiv w:val="1"/>
      <w:marLeft w:val="0"/>
      <w:marRight w:val="0"/>
      <w:marTop w:val="0"/>
      <w:marBottom w:val="0"/>
      <w:divBdr>
        <w:top w:val="none" w:sz="0" w:space="0" w:color="auto"/>
        <w:left w:val="none" w:sz="0" w:space="0" w:color="auto"/>
        <w:bottom w:val="none" w:sz="0" w:space="0" w:color="auto"/>
        <w:right w:val="none" w:sz="0" w:space="0" w:color="auto"/>
      </w:divBdr>
    </w:div>
    <w:div w:id="745422328">
      <w:bodyDiv w:val="1"/>
      <w:marLeft w:val="0"/>
      <w:marRight w:val="0"/>
      <w:marTop w:val="0"/>
      <w:marBottom w:val="0"/>
      <w:divBdr>
        <w:top w:val="none" w:sz="0" w:space="0" w:color="auto"/>
        <w:left w:val="none" w:sz="0" w:space="0" w:color="auto"/>
        <w:bottom w:val="none" w:sz="0" w:space="0" w:color="auto"/>
        <w:right w:val="none" w:sz="0" w:space="0" w:color="auto"/>
      </w:divBdr>
    </w:div>
    <w:div w:id="755827893">
      <w:bodyDiv w:val="1"/>
      <w:marLeft w:val="0"/>
      <w:marRight w:val="0"/>
      <w:marTop w:val="0"/>
      <w:marBottom w:val="0"/>
      <w:divBdr>
        <w:top w:val="none" w:sz="0" w:space="0" w:color="auto"/>
        <w:left w:val="none" w:sz="0" w:space="0" w:color="auto"/>
        <w:bottom w:val="none" w:sz="0" w:space="0" w:color="auto"/>
        <w:right w:val="none" w:sz="0" w:space="0" w:color="auto"/>
      </w:divBdr>
    </w:div>
    <w:div w:id="758870465">
      <w:bodyDiv w:val="1"/>
      <w:marLeft w:val="0"/>
      <w:marRight w:val="0"/>
      <w:marTop w:val="0"/>
      <w:marBottom w:val="0"/>
      <w:divBdr>
        <w:top w:val="none" w:sz="0" w:space="0" w:color="auto"/>
        <w:left w:val="none" w:sz="0" w:space="0" w:color="auto"/>
        <w:bottom w:val="none" w:sz="0" w:space="0" w:color="auto"/>
        <w:right w:val="none" w:sz="0" w:space="0" w:color="auto"/>
      </w:divBdr>
    </w:div>
    <w:div w:id="761756748">
      <w:bodyDiv w:val="1"/>
      <w:marLeft w:val="0"/>
      <w:marRight w:val="0"/>
      <w:marTop w:val="0"/>
      <w:marBottom w:val="0"/>
      <w:divBdr>
        <w:top w:val="none" w:sz="0" w:space="0" w:color="auto"/>
        <w:left w:val="none" w:sz="0" w:space="0" w:color="auto"/>
        <w:bottom w:val="none" w:sz="0" w:space="0" w:color="auto"/>
        <w:right w:val="none" w:sz="0" w:space="0" w:color="auto"/>
      </w:divBdr>
    </w:div>
    <w:div w:id="762989701">
      <w:bodyDiv w:val="1"/>
      <w:marLeft w:val="0"/>
      <w:marRight w:val="0"/>
      <w:marTop w:val="0"/>
      <w:marBottom w:val="0"/>
      <w:divBdr>
        <w:top w:val="none" w:sz="0" w:space="0" w:color="auto"/>
        <w:left w:val="none" w:sz="0" w:space="0" w:color="auto"/>
        <w:bottom w:val="none" w:sz="0" w:space="0" w:color="auto"/>
        <w:right w:val="none" w:sz="0" w:space="0" w:color="auto"/>
      </w:divBdr>
    </w:div>
    <w:div w:id="764954977">
      <w:bodyDiv w:val="1"/>
      <w:marLeft w:val="0"/>
      <w:marRight w:val="0"/>
      <w:marTop w:val="0"/>
      <w:marBottom w:val="0"/>
      <w:divBdr>
        <w:top w:val="none" w:sz="0" w:space="0" w:color="auto"/>
        <w:left w:val="none" w:sz="0" w:space="0" w:color="auto"/>
        <w:bottom w:val="none" w:sz="0" w:space="0" w:color="auto"/>
        <w:right w:val="none" w:sz="0" w:space="0" w:color="auto"/>
      </w:divBdr>
    </w:div>
    <w:div w:id="768041862">
      <w:bodyDiv w:val="1"/>
      <w:marLeft w:val="0"/>
      <w:marRight w:val="0"/>
      <w:marTop w:val="0"/>
      <w:marBottom w:val="0"/>
      <w:divBdr>
        <w:top w:val="none" w:sz="0" w:space="0" w:color="auto"/>
        <w:left w:val="none" w:sz="0" w:space="0" w:color="auto"/>
        <w:bottom w:val="none" w:sz="0" w:space="0" w:color="auto"/>
        <w:right w:val="none" w:sz="0" w:space="0" w:color="auto"/>
      </w:divBdr>
    </w:div>
    <w:div w:id="775251588">
      <w:bodyDiv w:val="1"/>
      <w:marLeft w:val="0"/>
      <w:marRight w:val="0"/>
      <w:marTop w:val="0"/>
      <w:marBottom w:val="0"/>
      <w:divBdr>
        <w:top w:val="none" w:sz="0" w:space="0" w:color="auto"/>
        <w:left w:val="none" w:sz="0" w:space="0" w:color="auto"/>
        <w:bottom w:val="none" w:sz="0" w:space="0" w:color="auto"/>
        <w:right w:val="none" w:sz="0" w:space="0" w:color="auto"/>
      </w:divBdr>
    </w:div>
    <w:div w:id="777022815">
      <w:bodyDiv w:val="1"/>
      <w:marLeft w:val="0"/>
      <w:marRight w:val="0"/>
      <w:marTop w:val="0"/>
      <w:marBottom w:val="0"/>
      <w:divBdr>
        <w:top w:val="none" w:sz="0" w:space="0" w:color="auto"/>
        <w:left w:val="none" w:sz="0" w:space="0" w:color="auto"/>
        <w:bottom w:val="none" w:sz="0" w:space="0" w:color="auto"/>
        <w:right w:val="none" w:sz="0" w:space="0" w:color="auto"/>
      </w:divBdr>
    </w:div>
    <w:div w:id="779958295">
      <w:bodyDiv w:val="1"/>
      <w:marLeft w:val="0"/>
      <w:marRight w:val="0"/>
      <w:marTop w:val="0"/>
      <w:marBottom w:val="0"/>
      <w:divBdr>
        <w:top w:val="none" w:sz="0" w:space="0" w:color="auto"/>
        <w:left w:val="none" w:sz="0" w:space="0" w:color="auto"/>
        <w:bottom w:val="none" w:sz="0" w:space="0" w:color="auto"/>
        <w:right w:val="none" w:sz="0" w:space="0" w:color="auto"/>
      </w:divBdr>
    </w:div>
    <w:div w:id="798373824">
      <w:bodyDiv w:val="1"/>
      <w:marLeft w:val="0"/>
      <w:marRight w:val="0"/>
      <w:marTop w:val="0"/>
      <w:marBottom w:val="0"/>
      <w:divBdr>
        <w:top w:val="none" w:sz="0" w:space="0" w:color="auto"/>
        <w:left w:val="none" w:sz="0" w:space="0" w:color="auto"/>
        <w:bottom w:val="none" w:sz="0" w:space="0" w:color="auto"/>
        <w:right w:val="none" w:sz="0" w:space="0" w:color="auto"/>
      </w:divBdr>
    </w:div>
    <w:div w:id="798692830">
      <w:bodyDiv w:val="1"/>
      <w:marLeft w:val="0"/>
      <w:marRight w:val="0"/>
      <w:marTop w:val="0"/>
      <w:marBottom w:val="0"/>
      <w:divBdr>
        <w:top w:val="none" w:sz="0" w:space="0" w:color="auto"/>
        <w:left w:val="none" w:sz="0" w:space="0" w:color="auto"/>
        <w:bottom w:val="none" w:sz="0" w:space="0" w:color="auto"/>
        <w:right w:val="none" w:sz="0" w:space="0" w:color="auto"/>
      </w:divBdr>
    </w:div>
    <w:div w:id="806750631">
      <w:bodyDiv w:val="1"/>
      <w:marLeft w:val="0"/>
      <w:marRight w:val="0"/>
      <w:marTop w:val="0"/>
      <w:marBottom w:val="0"/>
      <w:divBdr>
        <w:top w:val="none" w:sz="0" w:space="0" w:color="auto"/>
        <w:left w:val="none" w:sz="0" w:space="0" w:color="auto"/>
        <w:bottom w:val="none" w:sz="0" w:space="0" w:color="auto"/>
        <w:right w:val="none" w:sz="0" w:space="0" w:color="auto"/>
      </w:divBdr>
    </w:div>
    <w:div w:id="807864813">
      <w:bodyDiv w:val="1"/>
      <w:marLeft w:val="0"/>
      <w:marRight w:val="0"/>
      <w:marTop w:val="0"/>
      <w:marBottom w:val="0"/>
      <w:divBdr>
        <w:top w:val="none" w:sz="0" w:space="0" w:color="auto"/>
        <w:left w:val="none" w:sz="0" w:space="0" w:color="auto"/>
        <w:bottom w:val="none" w:sz="0" w:space="0" w:color="auto"/>
        <w:right w:val="none" w:sz="0" w:space="0" w:color="auto"/>
      </w:divBdr>
    </w:div>
    <w:div w:id="810827534">
      <w:bodyDiv w:val="1"/>
      <w:marLeft w:val="0"/>
      <w:marRight w:val="0"/>
      <w:marTop w:val="0"/>
      <w:marBottom w:val="0"/>
      <w:divBdr>
        <w:top w:val="none" w:sz="0" w:space="0" w:color="auto"/>
        <w:left w:val="none" w:sz="0" w:space="0" w:color="auto"/>
        <w:bottom w:val="none" w:sz="0" w:space="0" w:color="auto"/>
        <w:right w:val="none" w:sz="0" w:space="0" w:color="auto"/>
      </w:divBdr>
    </w:div>
    <w:div w:id="810906359">
      <w:bodyDiv w:val="1"/>
      <w:marLeft w:val="0"/>
      <w:marRight w:val="0"/>
      <w:marTop w:val="0"/>
      <w:marBottom w:val="0"/>
      <w:divBdr>
        <w:top w:val="none" w:sz="0" w:space="0" w:color="auto"/>
        <w:left w:val="none" w:sz="0" w:space="0" w:color="auto"/>
        <w:bottom w:val="none" w:sz="0" w:space="0" w:color="auto"/>
        <w:right w:val="none" w:sz="0" w:space="0" w:color="auto"/>
      </w:divBdr>
    </w:div>
    <w:div w:id="825782740">
      <w:bodyDiv w:val="1"/>
      <w:marLeft w:val="0"/>
      <w:marRight w:val="0"/>
      <w:marTop w:val="0"/>
      <w:marBottom w:val="0"/>
      <w:divBdr>
        <w:top w:val="none" w:sz="0" w:space="0" w:color="auto"/>
        <w:left w:val="none" w:sz="0" w:space="0" w:color="auto"/>
        <w:bottom w:val="none" w:sz="0" w:space="0" w:color="auto"/>
        <w:right w:val="none" w:sz="0" w:space="0" w:color="auto"/>
      </w:divBdr>
    </w:div>
    <w:div w:id="832186942">
      <w:bodyDiv w:val="1"/>
      <w:marLeft w:val="0"/>
      <w:marRight w:val="0"/>
      <w:marTop w:val="0"/>
      <w:marBottom w:val="0"/>
      <w:divBdr>
        <w:top w:val="none" w:sz="0" w:space="0" w:color="auto"/>
        <w:left w:val="none" w:sz="0" w:space="0" w:color="auto"/>
        <w:bottom w:val="none" w:sz="0" w:space="0" w:color="auto"/>
        <w:right w:val="none" w:sz="0" w:space="0" w:color="auto"/>
      </w:divBdr>
    </w:div>
    <w:div w:id="835223473">
      <w:bodyDiv w:val="1"/>
      <w:marLeft w:val="0"/>
      <w:marRight w:val="0"/>
      <w:marTop w:val="0"/>
      <w:marBottom w:val="0"/>
      <w:divBdr>
        <w:top w:val="none" w:sz="0" w:space="0" w:color="auto"/>
        <w:left w:val="none" w:sz="0" w:space="0" w:color="auto"/>
        <w:bottom w:val="none" w:sz="0" w:space="0" w:color="auto"/>
        <w:right w:val="none" w:sz="0" w:space="0" w:color="auto"/>
      </w:divBdr>
    </w:div>
    <w:div w:id="841120458">
      <w:bodyDiv w:val="1"/>
      <w:marLeft w:val="0"/>
      <w:marRight w:val="0"/>
      <w:marTop w:val="0"/>
      <w:marBottom w:val="0"/>
      <w:divBdr>
        <w:top w:val="none" w:sz="0" w:space="0" w:color="auto"/>
        <w:left w:val="none" w:sz="0" w:space="0" w:color="auto"/>
        <w:bottom w:val="none" w:sz="0" w:space="0" w:color="auto"/>
        <w:right w:val="none" w:sz="0" w:space="0" w:color="auto"/>
      </w:divBdr>
    </w:div>
    <w:div w:id="844172337">
      <w:bodyDiv w:val="1"/>
      <w:marLeft w:val="0"/>
      <w:marRight w:val="0"/>
      <w:marTop w:val="0"/>
      <w:marBottom w:val="0"/>
      <w:divBdr>
        <w:top w:val="none" w:sz="0" w:space="0" w:color="auto"/>
        <w:left w:val="none" w:sz="0" w:space="0" w:color="auto"/>
        <w:bottom w:val="none" w:sz="0" w:space="0" w:color="auto"/>
        <w:right w:val="none" w:sz="0" w:space="0" w:color="auto"/>
      </w:divBdr>
    </w:div>
    <w:div w:id="852576434">
      <w:bodyDiv w:val="1"/>
      <w:marLeft w:val="0"/>
      <w:marRight w:val="0"/>
      <w:marTop w:val="0"/>
      <w:marBottom w:val="0"/>
      <w:divBdr>
        <w:top w:val="none" w:sz="0" w:space="0" w:color="auto"/>
        <w:left w:val="none" w:sz="0" w:space="0" w:color="auto"/>
        <w:bottom w:val="none" w:sz="0" w:space="0" w:color="auto"/>
        <w:right w:val="none" w:sz="0" w:space="0" w:color="auto"/>
      </w:divBdr>
    </w:div>
    <w:div w:id="852962249">
      <w:bodyDiv w:val="1"/>
      <w:marLeft w:val="0"/>
      <w:marRight w:val="0"/>
      <w:marTop w:val="0"/>
      <w:marBottom w:val="0"/>
      <w:divBdr>
        <w:top w:val="none" w:sz="0" w:space="0" w:color="auto"/>
        <w:left w:val="none" w:sz="0" w:space="0" w:color="auto"/>
        <w:bottom w:val="none" w:sz="0" w:space="0" w:color="auto"/>
        <w:right w:val="none" w:sz="0" w:space="0" w:color="auto"/>
      </w:divBdr>
    </w:div>
    <w:div w:id="864832584">
      <w:bodyDiv w:val="1"/>
      <w:marLeft w:val="0"/>
      <w:marRight w:val="0"/>
      <w:marTop w:val="0"/>
      <w:marBottom w:val="0"/>
      <w:divBdr>
        <w:top w:val="none" w:sz="0" w:space="0" w:color="auto"/>
        <w:left w:val="none" w:sz="0" w:space="0" w:color="auto"/>
        <w:bottom w:val="none" w:sz="0" w:space="0" w:color="auto"/>
        <w:right w:val="none" w:sz="0" w:space="0" w:color="auto"/>
      </w:divBdr>
    </w:div>
    <w:div w:id="869999855">
      <w:bodyDiv w:val="1"/>
      <w:marLeft w:val="0"/>
      <w:marRight w:val="0"/>
      <w:marTop w:val="0"/>
      <w:marBottom w:val="0"/>
      <w:divBdr>
        <w:top w:val="none" w:sz="0" w:space="0" w:color="auto"/>
        <w:left w:val="none" w:sz="0" w:space="0" w:color="auto"/>
        <w:bottom w:val="none" w:sz="0" w:space="0" w:color="auto"/>
        <w:right w:val="none" w:sz="0" w:space="0" w:color="auto"/>
      </w:divBdr>
    </w:div>
    <w:div w:id="873233833">
      <w:bodyDiv w:val="1"/>
      <w:marLeft w:val="0"/>
      <w:marRight w:val="0"/>
      <w:marTop w:val="0"/>
      <w:marBottom w:val="0"/>
      <w:divBdr>
        <w:top w:val="none" w:sz="0" w:space="0" w:color="auto"/>
        <w:left w:val="none" w:sz="0" w:space="0" w:color="auto"/>
        <w:bottom w:val="none" w:sz="0" w:space="0" w:color="auto"/>
        <w:right w:val="none" w:sz="0" w:space="0" w:color="auto"/>
      </w:divBdr>
    </w:div>
    <w:div w:id="875387399">
      <w:bodyDiv w:val="1"/>
      <w:marLeft w:val="0"/>
      <w:marRight w:val="0"/>
      <w:marTop w:val="0"/>
      <w:marBottom w:val="0"/>
      <w:divBdr>
        <w:top w:val="none" w:sz="0" w:space="0" w:color="auto"/>
        <w:left w:val="none" w:sz="0" w:space="0" w:color="auto"/>
        <w:bottom w:val="none" w:sz="0" w:space="0" w:color="auto"/>
        <w:right w:val="none" w:sz="0" w:space="0" w:color="auto"/>
      </w:divBdr>
    </w:div>
    <w:div w:id="879589735">
      <w:bodyDiv w:val="1"/>
      <w:marLeft w:val="0"/>
      <w:marRight w:val="0"/>
      <w:marTop w:val="0"/>
      <w:marBottom w:val="0"/>
      <w:divBdr>
        <w:top w:val="none" w:sz="0" w:space="0" w:color="auto"/>
        <w:left w:val="none" w:sz="0" w:space="0" w:color="auto"/>
        <w:bottom w:val="none" w:sz="0" w:space="0" w:color="auto"/>
        <w:right w:val="none" w:sz="0" w:space="0" w:color="auto"/>
      </w:divBdr>
    </w:div>
    <w:div w:id="882599099">
      <w:bodyDiv w:val="1"/>
      <w:marLeft w:val="0"/>
      <w:marRight w:val="0"/>
      <w:marTop w:val="0"/>
      <w:marBottom w:val="0"/>
      <w:divBdr>
        <w:top w:val="none" w:sz="0" w:space="0" w:color="auto"/>
        <w:left w:val="none" w:sz="0" w:space="0" w:color="auto"/>
        <w:bottom w:val="none" w:sz="0" w:space="0" w:color="auto"/>
        <w:right w:val="none" w:sz="0" w:space="0" w:color="auto"/>
      </w:divBdr>
    </w:div>
    <w:div w:id="887372626">
      <w:bodyDiv w:val="1"/>
      <w:marLeft w:val="0"/>
      <w:marRight w:val="0"/>
      <w:marTop w:val="0"/>
      <w:marBottom w:val="0"/>
      <w:divBdr>
        <w:top w:val="none" w:sz="0" w:space="0" w:color="auto"/>
        <w:left w:val="none" w:sz="0" w:space="0" w:color="auto"/>
        <w:bottom w:val="none" w:sz="0" w:space="0" w:color="auto"/>
        <w:right w:val="none" w:sz="0" w:space="0" w:color="auto"/>
      </w:divBdr>
    </w:div>
    <w:div w:id="888036698">
      <w:bodyDiv w:val="1"/>
      <w:marLeft w:val="0"/>
      <w:marRight w:val="0"/>
      <w:marTop w:val="0"/>
      <w:marBottom w:val="0"/>
      <w:divBdr>
        <w:top w:val="none" w:sz="0" w:space="0" w:color="auto"/>
        <w:left w:val="none" w:sz="0" w:space="0" w:color="auto"/>
        <w:bottom w:val="none" w:sz="0" w:space="0" w:color="auto"/>
        <w:right w:val="none" w:sz="0" w:space="0" w:color="auto"/>
      </w:divBdr>
    </w:div>
    <w:div w:id="889344216">
      <w:bodyDiv w:val="1"/>
      <w:marLeft w:val="0"/>
      <w:marRight w:val="0"/>
      <w:marTop w:val="0"/>
      <w:marBottom w:val="0"/>
      <w:divBdr>
        <w:top w:val="none" w:sz="0" w:space="0" w:color="auto"/>
        <w:left w:val="none" w:sz="0" w:space="0" w:color="auto"/>
        <w:bottom w:val="none" w:sz="0" w:space="0" w:color="auto"/>
        <w:right w:val="none" w:sz="0" w:space="0" w:color="auto"/>
      </w:divBdr>
    </w:div>
    <w:div w:id="889848551">
      <w:bodyDiv w:val="1"/>
      <w:marLeft w:val="0"/>
      <w:marRight w:val="0"/>
      <w:marTop w:val="0"/>
      <w:marBottom w:val="0"/>
      <w:divBdr>
        <w:top w:val="none" w:sz="0" w:space="0" w:color="auto"/>
        <w:left w:val="none" w:sz="0" w:space="0" w:color="auto"/>
        <w:bottom w:val="none" w:sz="0" w:space="0" w:color="auto"/>
        <w:right w:val="none" w:sz="0" w:space="0" w:color="auto"/>
      </w:divBdr>
    </w:div>
    <w:div w:id="891766453">
      <w:bodyDiv w:val="1"/>
      <w:marLeft w:val="0"/>
      <w:marRight w:val="0"/>
      <w:marTop w:val="0"/>
      <w:marBottom w:val="0"/>
      <w:divBdr>
        <w:top w:val="none" w:sz="0" w:space="0" w:color="auto"/>
        <w:left w:val="none" w:sz="0" w:space="0" w:color="auto"/>
        <w:bottom w:val="none" w:sz="0" w:space="0" w:color="auto"/>
        <w:right w:val="none" w:sz="0" w:space="0" w:color="auto"/>
      </w:divBdr>
    </w:div>
    <w:div w:id="894967153">
      <w:bodyDiv w:val="1"/>
      <w:marLeft w:val="0"/>
      <w:marRight w:val="0"/>
      <w:marTop w:val="0"/>
      <w:marBottom w:val="0"/>
      <w:divBdr>
        <w:top w:val="none" w:sz="0" w:space="0" w:color="auto"/>
        <w:left w:val="none" w:sz="0" w:space="0" w:color="auto"/>
        <w:bottom w:val="none" w:sz="0" w:space="0" w:color="auto"/>
        <w:right w:val="none" w:sz="0" w:space="0" w:color="auto"/>
      </w:divBdr>
    </w:div>
    <w:div w:id="897202629">
      <w:bodyDiv w:val="1"/>
      <w:marLeft w:val="0"/>
      <w:marRight w:val="0"/>
      <w:marTop w:val="0"/>
      <w:marBottom w:val="0"/>
      <w:divBdr>
        <w:top w:val="none" w:sz="0" w:space="0" w:color="auto"/>
        <w:left w:val="none" w:sz="0" w:space="0" w:color="auto"/>
        <w:bottom w:val="none" w:sz="0" w:space="0" w:color="auto"/>
        <w:right w:val="none" w:sz="0" w:space="0" w:color="auto"/>
      </w:divBdr>
    </w:div>
    <w:div w:id="903415394">
      <w:bodyDiv w:val="1"/>
      <w:marLeft w:val="0"/>
      <w:marRight w:val="0"/>
      <w:marTop w:val="0"/>
      <w:marBottom w:val="0"/>
      <w:divBdr>
        <w:top w:val="none" w:sz="0" w:space="0" w:color="auto"/>
        <w:left w:val="none" w:sz="0" w:space="0" w:color="auto"/>
        <w:bottom w:val="none" w:sz="0" w:space="0" w:color="auto"/>
        <w:right w:val="none" w:sz="0" w:space="0" w:color="auto"/>
      </w:divBdr>
    </w:div>
    <w:div w:id="905800682">
      <w:bodyDiv w:val="1"/>
      <w:marLeft w:val="0"/>
      <w:marRight w:val="0"/>
      <w:marTop w:val="0"/>
      <w:marBottom w:val="0"/>
      <w:divBdr>
        <w:top w:val="none" w:sz="0" w:space="0" w:color="auto"/>
        <w:left w:val="none" w:sz="0" w:space="0" w:color="auto"/>
        <w:bottom w:val="none" w:sz="0" w:space="0" w:color="auto"/>
        <w:right w:val="none" w:sz="0" w:space="0" w:color="auto"/>
      </w:divBdr>
    </w:div>
    <w:div w:id="906188668">
      <w:bodyDiv w:val="1"/>
      <w:marLeft w:val="0"/>
      <w:marRight w:val="0"/>
      <w:marTop w:val="0"/>
      <w:marBottom w:val="0"/>
      <w:divBdr>
        <w:top w:val="none" w:sz="0" w:space="0" w:color="auto"/>
        <w:left w:val="none" w:sz="0" w:space="0" w:color="auto"/>
        <w:bottom w:val="none" w:sz="0" w:space="0" w:color="auto"/>
        <w:right w:val="none" w:sz="0" w:space="0" w:color="auto"/>
      </w:divBdr>
    </w:div>
    <w:div w:id="906646101">
      <w:bodyDiv w:val="1"/>
      <w:marLeft w:val="0"/>
      <w:marRight w:val="0"/>
      <w:marTop w:val="0"/>
      <w:marBottom w:val="0"/>
      <w:divBdr>
        <w:top w:val="none" w:sz="0" w:space="0" w:color="auto"/>
        <w:left w:val="none" w:sz="0" w:space="0" w:color="auto"/>
        <w:bottom w:val="none" w:sz="0" w:space="0" w:color="auto"/>
        <w:right w:val="none" w:sz="0" w:space="0" w:color="auto"/>
      </w:divBdr>
    </w:div>
    <w:div w:id="909341419">
      <w:bodyDiv w:val="1"/>
      <w:marLeft w:val="0"/>
      <w:marRight w:val="0"/>
      <w:marTop w:val="0"/>
      <w:marBottom w:val="0"/>
      <w:divBdr>
        <w:top w:val="none" w:sz="0" w:space="0" w:color="auto"/>
        <w:left w:val="none" w:sz="0" w:space="0" w:color="auto"/>
        <w:bottom w:val="none" w:sz="0" w:space="0" w:color="auto"/>
        <w:right w:val="none" w:sz="0" w:space="0" w:color="auto"/>
      </w:divBdr>
    </w:div>
    <w:div w:id="910384599">
      <w:bodyDiv w:val="1"/>
      <w:marLeft w:val="0"/>
      <w:marRight w:val="0"/>
      <w:marTop w:val="0"/>
      <w:marBottom w:val="0"/>
      <w:divBdr>
        <w:top w:val="none" w:sz="0" w:space="0" w:color="auto"/>
        <w:left w:val="none" w:sz="0" w:space="0" w:color="auto"/>
        <w:bottom w:val="none" w:sz="0" w:space="0" w:color="auto"/>
        <w:right w:val="none" w:sz="0" w:space="0" w:color="auto"/>
      </w:divBdr>
    </w:div>
    <w:div w:id="910433999">
      <w:bodyDiv w:val="1"/>
      <w:marLeft w:val="0"/>
      <w:marRight w:val="0"/>
      <w:marTop w:val="0"/>
      <w:marBottom w:val="0"/>
      <w:divBdr>
        <w:top w:val="none" w:sz="0" w:space="0" w:color="auto"/>
        <w:left w:val="none" w:sz="0" w:space="0" w:color="auto"/>
        <w:bottom w:val="none" w:sz="0" w:space="0" w:color="auto"/>
        <w:right w:val="none" w:sz="0" w:space="0" w:color="auto"/>
      </w:divBdr>
    </w:div>
    <w:div w:id="911046886">
      <w:bodyDiv w:val="1"/>
      <w:marLeft w:val="0"/>
      <w:marRight w:val="0"/>
      <w:marTop w:val="0"/>
      <w:marBottom w:val="0"/>
      <w:divBdr>
        <w:top w:val="none" w:sz="0" w:space="0" w:color="auto"/>
        <w:left w:val="none" w:sz="0" w:space="0" w:color="auto"/>
        <w:bottom w:val="none" w:sz="0" w:space="0" w:color="auto"/>
        <w:right w:val="none" w:sz="0" w:space="0" w:color="auto"/>
      </w:divBdr>
    </w:div>
    <w:div w:id="921377337">
      <w:bodyDiv w:val="1"/>
      <w:marLeft w:val="0"/>
      <w:marRight w:val="0"/>
      <w:marTop w:val="0"/>
      <w:marBottom w:val="0"/>
      <w:divBdr>
        <w:top w:val="none" w:sz="0" w:space="0" w:color="auto"/>
        <w:left w:val="none" w:sz="0" w:space="0" w:color="auto"/>
        <w:bottom w:val="none" w:sz="0" w:space="0" w:color="auto"/>
        <w:right w:val="none" w:sz="0" w:space="0" w:color="auto"/>
      </w:divBdr>
    </w:div>
    <w:div w:id="927814436">
      <w:bodyDiv w:val="1"/>
      <w:marLeft w:val="0"/>
      <w:marRight w:val="0"/>
      <w:marTop w:val="0"/>
      <w:marBottom w:val="0"/>
      <w:divBdr>
        <w:top w:val="none" w:sz="0" w:space="0" w:color="auto"/>
        <w:left w:val="none" w:sz="0" w:space="0" w:color="auto"/>
        <w:bottom w:val="none" w:sz="0" w:space="0" w:color="auto"/>
        <w:right w:val="none" w:sz="0" w:space="0" w:color="auto"/>
      </w:divBdr>
    </w:div>
    <w:div w:id="931664982">
      <w:bodyDiv w:val="1"/>
      <w:marLeft w:val="0"/>
      <w:marRight w:val="0"/>
      <w:marTop w:val="0"/>
      <w:marBottom w:val="0"/>
      <w:divBdr>
        <w:top w:val="none" w:sz="0" w:space="0" w:color="auto"/>
        <w:left w:val="none" w:sz="0" w:space="0" w:color="auto"/>
        <w:bottom w:val="none" w:sz="0" w:space="0" w:color="auto"/>
        <w:right w:val="none" w:sz="0" w:space="0" w:color="auto"/>
      </w:divBdr>
    </w:div>
    <w:div w:id="933785712">
      <w:bodyDiv w:val="1"/>
      <w:marLeft w:val="0"/>
      <w:marRight w:val="0"/>
      <w:marTop w:val="0"/>
      <w:marBottom w:val="0"/>
      <w:divBdr>
        <w:top w:val="none" w:sz="0" w:space="0" w:color="auto"/>
        <w:left w:val="none" w:sz="0" w:space="0" w:color="auto"/>
        <w:bottom w:val="none" w:sz="0" w:space="0" w:color="auto"/>
        <w:right w:val="none" w:sz="0" w:space="0" w:color="auto"/>
      </w:divBdr>
    </w:div>
    <w:div w:id="938679269">
      <w:bodyDiv w:val="1"/>
      <w:marLeft w:val="0"/>
      <w:marRight w:val="0"/>
      <w:marTop w:val="0"/>
      <w:marBottom w:val="0"/>
      <w:divBdr>
        <w:top w:val="none" w:sz="0" w:space="0" w:color="auto"/>
        <w:left w:val="none" w:sz="0" w:space="0" w:color="auto"/>
        <w:bottom w:val="none" w:sz="0" w:space="0" w:color="auto"/>
        <w:right w:val="none" w:sz="0" w:space="0" w:color="auto"/>
      </w:divBdr>
      <w:divsChild>
        <w:div w:id="1012104144">
          <w:marLeft w:val="480"/>
          <w:marRight w:val="0"/>
          <w:marTop w:val="0"/>
          <w:marBottom w:val="0"/>
          <w:divBdr>
            <w:top w:val="none" w:sz="0" w:space="0" w:color="auto"/>
            <w:left w:val="none" w:sz="0" w:space="0" w:color="auto"/>
            <w:bottom w:val="none" w:sz="0" w:space="0" w:color="auto"/>
            <w:right w:val="none" w:sz="0" w:space="0" w:color="auto"/>
          </w:divBdr>
        </w:div>
        <w:div w:id="1187526904">
          <w:marLeft w:val="480"/>
          <w:marRight w:val="0"/>
          <w:marTop w:val="0"/>
          <w:marBottom w:val="0"/>
          <w:divBdr>
            <w:top w:val="none" w:sz="0" w:space="0" w:color="auto"/>
            <w:left w:val="none" w:sz="0" w:space="0" w:color="auto"/>
            <w:bottom w:val="none" w:sz="0" w:space="0" w:color="auto"/>
            <w:right w:val="none" w:sz="0" w:space="0" w:color="auto"/>
          </w:divBdr>
        </w:div>
        <w:div w:id="1050569313">
          <w:marLeft w:val="480"/>
          <w:marRight w:val="0"/>
          <w:marTop w:val="0"/>
          <w:marBottom w:val="0"/>
          <w:divBdr>
            <w:top w:val="none" w:sz="0" w:space="0" w:color="auto"/>
            <w:left w:val="none" w:sz="0" w:space="0" w:color="auto"/>
            <w:bottom w:val="none" w:sz="0" w:space="0" w:color="auto"/>
            <w:right w:val="none" w:sz="0" w:space="0" w:color="auto"/>
          </w:divBdr>
        </w:div>
        <w:div w:id="50622951">
          <w:marLeft w:val="480"/>
          <w:marRight w:val="0"/>
          <w:marTop w:val="0"/>
          <w:marBottom w:val="0"/>
          <w:divBdr>
            <w:top w:val="none" w:sz="0" w:space="0" w:color="auto"/>
            <w:left w:val="none" w:sz="0" w:space="0" w:color="auto"/>
            <w:bottom w:val="none" w:sz="0" w:space="0" w:color="auto"/>
            <w:right w:val="none" w:sz="0" w:space="0" w:color="auto"/>
          </w:divBdr>
        </w:div>
        <w:div w:id="258873241">
          <w:marLeft w:val="480"/>
          <w:marRight w:val="0"/>
          <w:marTop w:val="0"/>
          <w:marBottom w:val="0"/>
          <w:divBdr>
            <w:top w:val="none" w:sz="0" w:space="0" w:color="auto"/>
            <w:left w:val="none" w:sz="0" w:space="0" w:color="auto"/>
            <w:bottom w:val="none" w:sz="0" w:space="0" w:color="auto"/>
            <w:right w:val="none" w:sz="0" w:space="0" w:color="auto"/>
          </w:divBdr>
        </w:div>
        <w:div w:id="40135368">
          <w:marLeft w:val="480"/>
          <w:marRight w:val="0"/>
          <w:marTop w:val="0"/>
          <w:marBottom w:val="0"/>
          <w:divBdr>
            <w:top w:val="none" w:sz="0" w:space="0" w:color="auto"/>
            <w:left w:val="none" w:sz="0" w:space="0" w:color="auto"/>
            <w:bottom w:val="none" w:sz="0" w:space="0" w:color="auto"/>
            <w:right w:val="none" w:sz="0" w:space="0" w:color="auto"/>
          </w:divBdr>
        </w:div>
        <w:div w:id="1274048044">
          <w:marLeft w:val="480"/>
          <w:marRight w:val="0"/>
          <w:marTop w:val="0"/>
          <w:marBottom w:val="0"/>
          <w:divBdr>
            <w:top w:val="none" w:sz="0" w:space="0" w:color="auto"/>
            <w:left w:val="none" w:sz="0" w:space="0" w:color="auto"/>
            <w:bottom w:val="none" w:sz="0" w:space="0" w:color="auto"/>
            <w:right w:val="none" w:sz="0" w:space="0" w:color="auto"/>
          </w:divBdr>
        </w:div>
        <w:div w:id="784352458">
          <w:marLeft w:val="480"/>
          <w:marRight w:val="0"/>
          <w:marTop w:val="0"/>
          <w:marBottom w:val="0"/>
          <w:divBdr>
            <w:top w:val="none" w:sz="0" w:space="0" w:color="auto"/>
            <w:left w:val="none" w:sz="0" w:space="0" w:color="auto"/>
            <w:bottom w:val="none" w:sz="0" w:space="0" w:color="auto"/>
            <w:right w:val="none" w:sz="0" w:space="0" w:color="auto"/>
          </w:divBdr>
        </w:div>
        <w:div w:id="1434014470">
          <w:marLeft w:val="480"/>
          <w:marRight w:val="0"/>
          <w:marTop w:val="0"/>
          <w:marBottom w:val="0"/>
          <w:divBdr>
            <w:top w:val="none" w:sz="0" w:space="0" w:color="auto"/>
            <w:left w:val="none" w:sz="0" w:space="0" w:color="auto"/>
            <w:bottom w:val="none" w:sz="0" w:space="0" w:color="auto"/>
            <w:right w:val="none" w:sz="0" w:space="0" w:color="auto"/>
          </w:divBdr>
        </w:div>
        <w:div w:id="1651866104">
          <w:marLeft w:val="480"/>
          <w:marRight w:val="0"/>
          <w:marTop w:val="0"/>
          <w:marBottom w:val="0"/>
          <w:divBdr>
            <w:top w:val="none" w:sz="0" w:space="0" w:color="auto"/>
            <w:left w:val="none" w:sz="0" w:space="0" w:color="auto"/>
            <w:bottom w:val="none" w:sz="0" w:space="0" w:color="auto"/>
            <w:right w:val="none" w:sz="0" w:space="0" w:color="auto"/>
          </w:divBdr>
        </w:div>
        <w:div w:id="1634941572">
          <w:marLeft w:val="480"/>
          <w:marRight w:val="0"/>
          <w:marTop w:val="0"/>
          <w:marBottom w:val="0"/>
          <w:divBdr>
            <w:top w:val="none" w:sz="0" w:space="0" w:color="auto"/>
            <w:left w:val="none" w:sz="0" w:space="0" w:color="auto"/>
            <w:bottom w:val="none" w:sz="0" w:space="0" w:color="auto"/>
            <w:right w:val="none" w:sz="0" w:space="0" w:color="auto"/>
          </w:divBdr>
        </w:div>
        <w:div w:id="1967661132">
          <w:marLeft w:val="480"/>
          <w:marRight w:val="0"/>
          <w:marTop w:val="0"/>
          <w:marBottom w:val="0"/>
          <w:divBdr>
            <w:top w:val="none" w:sz="0" w:space="0" w:color="auto"/>
            <w:left w:val="none" w:sz="0" w:space="0" w:color="auto"/>
            <w:bottom w:val="none" w:sz="0" w:space="0" w:color="auto"/>
            <w:right w:val="none" w:sz="0" w:space="0" w:color="auto"/>
          </w:divBdr>
        </w:div>
        <w:div w:id="263198402">
          <w:marLeft w:val="480"/>
          <w:marRight w:val="0"/>
          <w:marTop w:val="0"/>
          <w:marBottom w:val="0"/>
          <w:divBdr>
            <w:top w:val="none" w:sz="0" w:space="0" w:color="auto"/>
            <w:left w:val="none" w:sz="0" w:space="0" w:color="auto"/>
            <w:bottom w:val="none" w:sz="0" w:space="0" w:color="auto"/>
            <w:right w:val="none" w:sz="0" w:space="0" w:color="auto"/>
          </w:divBdr>
        </w:div>
        <w:div w:id="1197431110">
          <w:marLeft w:val="480"/>
          <w:marRight w:val="0"/>
          <w:marTop w:val="0"/>
          <w:marBottom w:val="0"/>
          <w:divBdr>
            <w:top w:val="none" w:sz="0" w:space="0" w:color="auto"/>
            <w:left w:val="none" w:sz="0" w:space="0" w:color="auto"/>
            <w:bottom w:val="none" w:sz="0" w:space="0" w:color="auto"/>
            <w:right w:val="none" w:sz="0" w:space="0" w:color="auto"/>
          </w:divBdr>
        </w:div>
        <w:div w:id="745036181">
          <w:marLeft w:val="480"/>
          <w:marRight w:val="0"/>
          <w:marTop w:val="0"/>
          <w:marBottom w:val="0"/>
          <w:divBdr>
            <w:top w:val="none" w:sz="0" w:space="0" w:color="auto"/>
            <w:left w:val="none" w:sz="0" w:space="0" w:color="auto"/>
            <w:bottom w:val="none" w:sz="0" w:space="0" w:color="auto"/>
            <w:right w:val="none" w:sz="0" w:space="0" w:color="auto"/>
          </w:divBdr>
        </w:div>
        <w:div w:id="1612123767">
          <w:marLeft w:val="480"/>
          <w:marRight w:val="0"/>
          <w:marTop w:val="0"/>
          <w:marBottom w:val="0"/>
          <w:divBdr>
            <w:top w:val="none" w:sz="0" w:space="0" w:color="auto"/>
            <w:left w:val="none" w:sz="0" w:space="0" w:color="auto"/>
            <w:bottom w:val="none" w:sz="0" w:space="0" w:color="auto"/>
            <w:right w:val="none" w:sz="0" w:space="0" w:color="auto"/>
          </w:divBdr>
        </w:div>
        <w:div w:id="1361126178">
          <w:marLeft w:val="480"/>
          <w:marRight w:val="0"/>
          <w:marTop w:val="0"/>
          <w:marBottom w:val="0"/>
          <w:divBdr>
            <w:top w:val="none" w:sz="0" w:space="0" w:color="auto"/>
            <w:left w:val="none" w:sz="0" w:space="0" w:color="auto"/>
            <w:bottom w:val="none" w:sz="0" w:space="0" w:color="auto"/>
            <w:right w:val="none" w:sz="0" w:space="0" w:color="auto"/>
          </w:divBdr>
        </w:div>
        <w:div w:id="1532574545">
          <w:marLeft w:val="480"/>
          <w:marRight w:val="0"/>
          <w:marTop w:val="0"/>
          <w:marBottom w:val="0"/>
          <w:divBdr>
            <w:top w:val="none" w:sz="0" w:space="0" w:color="auto"/>
            <w:left w:val="none" w:sz="0" w:space="0" w:color="auto"/>
            <w:bottom w:val="none" w:sz="0" w:space="0" w:color="auto"/>
            <w:right w:val="none" w:sz="0" w:space="0" w:color="auto"/>
          </w:divBdr>
        </w:div>
        <w:div w:id="1767068010">
          <w:marLeft w:val="480"/>
          <w:marRight w:val="0"/>
          <w:marTop w:val="0"/>
          <w:marBottom w:val="0"/>
          <w:divBdr>
            <w:top w:val="none" w:sz="0" w:space="0" w:color="auto"/>
            <w:left w:val="none" w:sz="0" w:space="0" w:color="auto"/>
            <w:bottom w:val="none" w:sz="0" w:space="0" w:color="auto"/>
            <w:right w:val="none" w:sz="0" w:space="0" w:color="auto"/>
          </w:divBdr>
        </w:div>
        <w:div w:id="1349797030">
          <w:marLeft w:val="480"/>
          <w:marRight w:val="0"/>
          <w:marTop w:val="0"/>
          <w:marBottom w:val="0"/>
          <w:divBdr>
            <w:top w:val="none" w:sz="0" w:space="0" w:color="auto"/>
            <w:left w:val="none" w:sz="0" w:space="0" w:color="auto"/>
            <w:bottom w:val="none" w:sz="0" w:space="0" w:color="auto"/>
            <w:right w:val="none" w:sz="0" w:space="0" w:color="auto"/>
          </w:divBdr>
        </w:div>
        <w:div w:id="1303661160">
          <w:marLeft w:val="480"/>
          <w:marRight w:val="0"/>
          <w:marTop w:val="0"/>
          <w:marBottom w:val="0"/>
          <w:divBdr>
            <w:top w:val="none" w:sz="0" w:space="0" w:color="auto"/>
            <w:left w:val="none" w:sz="0" w:space="0" w:color="auto"/>
            <w:bottom w:val="none" w:sz="0" w:space="0" w:color="auto"/>
            <w:right w:val="none" w:sz="0" w:space="0" w:color="auto"/>
          </w:divBdr>
        </w:div>
        <w:div w:id="1488326891">
          <w:marLeft w:val="480"/>
          <w:marRight w:val="0"/>
          <w:marTop w:val="0"/>
          <w:marBottom w:val="0"/>
          <w:divBdr>
            <w:top w:val="none" w:sz="0" w:space="0" w:color="auto"/>
            <w:left w:val="none" w:sz="0" w:space="0" w:color="auto"/>
            <w:bottom w:val="none" w:sz="0" w:space="0" w:color="auto"/>
            <w:right w:val="none" w:sz="0" w:space="0" w:color="auto"/>
          </w:divBdr>
        </w:div>
        <w:div w:id="279803494">
          <w:marLeft w:val="480"/>
          <w:marRight w:val="0"/>
          <w:marTop w:val="0"/>
          <w:marBottom w:val="0"/>
          <w:divBdr>
            <w:top w:val="none" w:sz="0" w:space="0" w:color="auto"/>
            <w:left w:val="none" w:sz="0" w:space="0" w:color="auto"/>
            <w:bottom w:val="none" w:sz="0" w:space="0" w:color="auto"/>
            <w:right w:val="none" w:sz="0" w:space="0" w:color="auto"/>
          </w:divBdr>
        </w:div>
        <w:div w:id="602490900">
          <w:marLeft w:val="480"/>
          <w:marRight w:val="0"/>
          <w:marTop w:val="0"/>
          <w:marBottom w:val="0"/>
          <w:divBdr>
            <w:top w:val="none" w:sz="0" w:space="0" w:color="auto"/>
            <w:left w:val="none" w:sz="0" w:space="0" w:color="auto"/>
            <w:bottom w:val="none" w:sz="0" w:space="0" w:color="auto"/>
            <w:right w:val="none" w:sz="0" w:space="0" w:color="auto"/>
          </w:divBdr>
        </w:div>
        <w:div w:id="991835215">
          <w:marLeft w:val="480"/>
          <w:marRight w:val="0"/>
          <w:marTop w:val="0"/>
          <w:marBottom w:val="0"/>
          <w:divBdr>
            <w:top w:val="none" w:sz="0" w:space="0" w:color="auto"/>
            <w:left w:val="none" w:sz="0" w:space="0" w:color="auto"/>
            <w:bottom w:val="none" w:sz="0" w:space="0" w:color="auto"/>
            <w:right w:val="none" w:sz="0" w:space="0" w:color="auto"/>
          </w:divBdr>
        </w:div>
        <w:div w:id="1502159254">
          <w:marLeft w:val="480"/>
          <w:marRight w:val="0"/>
          <w:marTop w:val="0"/>
          <w:marBottom w:val="0"/>
          <w:divBdr>
            <w:top w:val="none" w:sz="0" w:space="0" w:color="auto"/>
            <w:left w:val="none" w:sz="0" w:space="0" w:color="auto"/>
            <w:bottom w:val="none" w:sz="0" w:space="0" w:color="auto"/>
            <w:right w:val="none" w:sz="0" w:space="0" w:color="auto"/>
          </w:divBdr>
        </w:div>
        <w:div w:id="2076735047">
          <w:marLeft w:val="480"/>
          <w:marRight w:val="0"/>
          <w:marTop w:val="0"/>
          <w:marBottom w:val="0"/>
          <w:divBdr>
            <w:top w:val="none" w:sz="0" w:space="0" w:color="auto"/>
            <w:left w:val="none" w:sz="0" w:space="0" w:color="auto"/>
            <w:bottom w:val="none" w:sz="0" w:space="0" w:color="auto"/>
            <w:right w:val="none" w:sz="0" w:space="0" w:color="auto"/>
          </w:divBdr>
        </w:div>
        <w:div w:id="157306227">
          <w:marLeft w:val="480"/>
          <w:marRight w:val="0"/>
          <w:marTop w:val="0"/>
          <w:marBottom w:val="0"/>
          <w:divBdr>
            <w:top w:val="none" w:sz="0" w:space="0" w:color="auto"/>
            <w:left w:val="none" w:sz="0" w:space="0" w:color="auto"/>
            <w:bottom w:val="none" w:sz="0" w:space="0" w:color="auto"/>
            <w:right w:val="none" w:sz="0" w:space="0" w:color="auto"/>
          </w:divBdr>
        </w:div>
        <w:div w:id="1928034229">
          <w:marLeft w:val="480"/>
          <w:marRight w:val="0"/>
          <w:marTop w:val="0"/>
          <w:marBottom w:val="0"/>
          <w:divBdr>
            <w:top w:val="none" w:sz="0" w:space="0" w:color="auto"/>
            <w:left w:val="none" w:sz="0" w:space="0" w:color="auto"/>
            <w:bottom w:val="none" w:sz="0" w:space="0" w:color="auto"/>
            <w:right w:val="none" w:sz="0" w:space="0" w:color="auto"/>
          </w:divBdr>
        </w:div>
        <w:div w:id="712508802">
          <w:marLeft w:val="480"/>
          <w:marRight w:val="0"/>
          <w:marTop w:val="0"/>
          <w:marBottom w:val="0"/>
          <w:divBdr>
            <w:top w:val="none" w:sz="0" w:space="0" w:color="auto"/>
            <w:left w:val="none" w:sz="0" w:space="0" w:color="auto"/>
            <w:bottom w:val="none" w:sz="0" w:space="0" w:color="auto"/>
            <w:right w:val="none" w:sz="0" w:space="0" w:color="auto"/>
          </w:divBdr>
        </w:div>
        <w:div w:id="1399749158">
          <w:marLeft w:val="480"/>
          <w:marRight w:val="0"/>
          <w:marTop w:val="0"/>
          <w:marBottom w:val="0"/>
          <w:divBdr>
            <w:top w:val="none" w:sz="0" w:space="0" w:color="auto"/>
            <w:left w:val="none" w:sz="0" w:space="0" w:color="auto"/>
            <w:bottom w:val="none" w:sz="0" w:space="0" w:color="auto"/>
            <w:right w:val="none" w:sz="0" w:space="0" w:color="auto"/>
          </w:divBdr>
        </w:div>
        <w:div w:id="1354186406">
          <w:marLeft w:val="480"/>
          <w:marRight w:val="0"/>
          <w:marTop w:val="0"/>
          <w:marBottom w:val="0"/>
          <w:divBdr>
            <w:top w:val="none" w:sz="0" w:space="0" w:color="auto"/>
            <w:left w:val="none" w:sz="0" w:space="0" w:color="auto"/>
            <w:bottom w:val="none" w:sz="0" w:space="0" w:color="auto"/>
            <w:right w:val="none" w:sz="0" w:space="0" w:color="auto"/>
          </w:divBdr>
        </w:div>
        <w:div w:id="781723941">
          <w:marLeft w:val="480"/>
          <w:marRight w:val="0"/>
          <w:marTop w:val="0"/>
          <w:marBottom w:val="0"/>
          <w:divBdr>
            <w:top w:val="none" w:sz="0" w:space="0" w:color="auto"/>
            <w:left w:val="none" w:sz="0" w:space="0" w:color="auto"/>
            <w:bottom w:val="none" w:sz="0" w:space="0" w:color="auto"/>
            <w:right w:val="none" w:sz="0" w:space="0" w:color="auto"/>
          </w:divBdr>
        </w:div>
        <w:div w:id="1556547827">
          <w:marLeft w:val="480"/>
          <w:marRight w:val="0"/>
          <w:marTop w:val="0"/>
          <w:marBottom w:val="0"/>
          <w:divBdr>
            <w:top w:val="none" w:sz="0" w:space="0" w:color="auto"/>
            <w:left w:val="none" w:sz="0" w:space="0" w:color="auto"/>
            <w:bottom w:val="none" w:sz="0" w:space="0" w:color="auto"/>
            <w:right w:val="none" w:sz="0" w:space="0" w:color="auto"/>
          </w:divBdr>
        </w:div>
        <w:div w:id="1200242609">
          <w:marLeft w:val="480"/>
          <w:marRight w:val="0"/>
          <w:marTop w:val="0"/>
          <w:marBottom w:val="0"/>
          <w:divBdr>
            <w:top w:val="none" w:sz="0" w:space="0" w:color="auto"/>
            <w:left w:val="none" w:sz="0" w:space="0" w:color="auto"/>
            <w:bottom w:val="none" w:sz="0" w:space="0" w:color="auto"/>
            <w:right w:val="none" w:sz="0" w:space="0" w:color="auto"/>
          </w:divBdr>
        </w:div>
        <w:div w:id="1825663886">
          <w:marLeft w:val="480"/>
          <w:marRight w:val="0"/>
          <w:marTop w:val="0"/>
          <w:marBottom w:val="0"/>
          <w:divBdr>
            <w:top w:val="none" w:sz="0" w:space="0" w:color="auto"/>
            <w:left w:val="none" w:sz="0" w:space="0" w:color="auto"/>
            <w:bottom w:val="none" w:sz="0" w:space="0" w:color="auto"/>
            <w:right w:val="none" w:sz="0" w:space="0" w:color="auto"/>
          </w:divBdr>
        </w:div>
        <w:div w:id="151263250">
          <w:marLeft w:val="480"/>
          <w:marRight w:val="0"/>
          <w:marTop w:val="0"/>
          <w:marBottom w:val="0"/>
          <w:divBdr>
            <w:top w:val="none" w:sz="0" w:space="0" w:color="auto"/>
            <w:left w:val="none" w:sz="0" w:space="0" w:color="auto"/>
            <w:bottom w:val="none" w:sz="0" w:space="0" w:color="auto"/>
            <w:right w:val="none" w:sz="0" w:space="0" w:color="auto"/>
          </w:divBdr>
        </w:div>
        <w:div w:id="952786126">
          <w:marLeft w:val="480"/>
          <w:marRight w:val="0"/>
          <w:marTop w:val="0"/>
          <w:marBottom w:val="0"/>
          <w:divBdr>
            <w:top w:val="none" w:sz="0" w:space="0" w:color="auto"/>
            <w:left w:val="none" w:sz="0" w:space="0" w:color="auto"/>
            <w:bottom w:val="none" w:sz="0" w:space="0" w:color="auto"/>
            <w:right w:val="none" w:sz="0" w:space="0" w:color="auto"/>
          </w:divBdr>
        </w:div>
        <w:div w:id="910388362">
          <w:marLeft w:val="480"/>
          <w:marRight w:val="0"/>
          <w:marTop w:val="0"/>
          <w:marBottom w:val="0"/>
          <w:divBdr>
            <w:top w:val="none" w:sz="0" w:space="0" w:color="auto"/>
            <w:left w:val="none" w:sz="0" w:space="0" w:color="auto"/>
            <w:bottom w:val="none" w:sz="0" w:space="0" w:color="auto"/>
            <w:right w:val="none" w:sz="0" w:space="0" w:color="auto"/>
          </w:divBdr>
        </w:div>
        <w:div w:id="2040621006">
          <w:marLeft w:val="480"/>
          <w:marRight w:val="0"/>
          <w:marTop w:val="0"/>
          <w:marBottom w:val="0"/>
          <w:divBdr>
            <w:top w:val="none" w:sz="0" w:space="0" w:color="auto"/>
            <w:left w:val="none" w:sz="0" w:space="0" w:color="auto"/>
            <w:bottom w:val="none" w:sz="0" w:space="0" w:color="auto"/>
            <w:right w:val="none" w:sz="0" w:space="0" w:color="auto"/>
          </w:divBdr>
        </w:div>
        <w:div w:id="482311611">
          <w:marLeft w:val="480"/>
          <w:marRight w:val="0"/>
          <w:marTop w:val="0"/>
          <w:marBottom w:val="0"/>
          <w:divBdr>
            <w:top w:val="none" w:sz="0" w:space="0" w:color="auto"/>
            <w:left w:val="none" w:sz="0" w:space="0" w:color="auto"/>
            <w:bottom w:val="none" w:sz="0" w:space="0" w:color="auto"/>
            <w:right w:val="none" w:sz="0" w:space="0" w:color="auto"/>
          </w:divBdr>
        </w:div>
        <w:div w:id="1516655078">
          <w:marLeft w:val="480"/>
          <w:marRight w:val="0"/>
          <w:marTop w:val="0"/>
          <w:marBottom w:val="0"/>
          <w:divBdr>
            <w:top w:val="none" w:sz="0" w:space="0" w:color="auto"/>
            <w:left w:val="none" w:sz="0" w:space="0" w:color="auto"/>
            <w:bottom w:val="none" w:sz="0" w:space="0" w:color="auto"/>
            <w:right w:val="none" w:sz="0" w:space="0" w:color="auto"/>
          </w:divBdr>
        </w:div>
        <w:div w:id="52394869">
          <w:marLeft w:val="480"/>
          <w:marRight w:val="0"/>
          <w:marTop w:val="0"/>
          <w:marBottom w:val="0"/>
          <w:divBdr>
            <w:top w:val="none" w:sz="0" w:space="0" w:color="auto"/>
            <w:left w:val="none" w:sz="0" w:space="0" w:color="auto"/>
            <w:bottom w:val="none" w:sz="0" w:space="0" w:color="auto"/>
            <w:right w:val="none" w:sz="0" w:space="0" w:color="auto"/>
          </w:divBdr>
        </w:div>
        <w:div w:id="1171988401">
          <w:marLeft w:val="480"/>
          <w:marRight w:val="0"/>
          <w:marTop w:val="0"/>
          <w:marBottom w:val="0"/>
          <w:divBdr>
            <w:top w:val="none" w:sz="0" w:space="0" w:color="auto"/>
            <w:left w:val="none" w:sz="0" w:space="0" w:color="auto"/>
            <w:bottom w:val="none" w:sz="0" w:space="0" w:color="auto"/>
            <w:right w:val="none" w:sz="0" w:space="0" w:color="auto"/>
          </w:divBdr>
        </w:div>
        <w:div w:id="91055068">
          <w:marLeft w:val="480"/>
          <w:marRight w:val="0"/>
          <w:marTop w:val="0"/>
          <w:marBottom w:val="0"/>
          <w:divBdr>
            <w:top w:val="none" w:sz="0" w:space="0" w:color="auto"/>
            <w:left w:val="none" w:sz="0" w:space="0" w:color="auto"/>
            <w:bottom w:val="none" w:sz="0" w:space="0" w:color="auto"/>
            <w:right w:val="none" w:sz="0" w:space="0" w:color="auto"/>
          </w:divBdr>
        </w:div>
        <w:div w:id="2113667446">
          <w:marLeft w:val="480"/>
          <w:marRight w:val="0"/>
          <w:marTop w:val="0"/>
          <w:marBottom w:val="0"/>
          <w:divBdr>
            <w:top w:val="none" w:sz="0" w:space="0" w:color="auto"/>
            <w:left w:val="none" w:sz="0" w:space="0" w:color="auto"/>
            <w:bottom w:val="none" w:sz="0" w:space="0" w:color="auto"/>
            <w:right w:val="none" w:sz="0" w:space="0" w:color="auto"/>
          </w:divBdr>
        </w:div>
        <w:div w:id="769543838">
          <w:marLeft w:val="480"/>
          <w:marRight w:val="0"/>
          <w:marTop w:val="0"/>
          <w:marBottom w:val="0"/>
          <w:divBdr>
            <w:top w:val="none" w:sz="0" w:space="0" w:color="auto"/>
            <w:left w:val="none" w:sz="0" w:space="0" w:color="auto"/>
            <w:bottom w:val="none" w:sz="0" w:space="0" w:color="auto"/>
            <w:right w:val="none" w:sz="0" w:space="0" w:color="auto"/>
          </w:divBdr>
        </w:div>
      </w:divsChild>
    </w:div>
    <w:div w:id="939097282">
      <w:bodyDiv w:val="1"/>
      <w:marLeft w:val="0"/>
      <w:marRight w:val="0"/>
      <w:marTop w:val="0"/>
      <w:marBottom w:val="0"/>
      <w:divBdr>
        <w:top w:val="none" w:sz="0" w:space="0" w:color="auto"/>
        <w:left w:val="none" w:sz="0" w:space="0" w:color="auto"/>
        <w:bottom w:val="none" w:sz="0" w:space="0" w:color="auto"/>
        <w:right w:val="none" w:sz="0" w:space="0" w:color="auto"/>
      </w:divBdr>
    </w:div>
    <w:div w:id="940335870">
      <w:bodyDiv w:val="1"/>
      <w:marLeft w:val="0"/>
      <w:marRight w:val="0"/>
      <w:marTop w:val="0"/>
      <w:marBottom w:val="0"/>
      <w:divBdr>
        <w:top w:val="none" w:sz="0" w:space="0" w:color="auto"/>
        <w:left w:val="none" w:sz="0" w:space="0" w:color="auto"/>
        <w:bottom w:val="none" w:sz="0" w:space="0" w:color="auto"/>
        <w:right w:val="none" w:sz="0" w:space="0" w:color="auto"/>
      </w:divBdr>
    </w:div>
    <w:div w:id="944773520">
      <w:bodyDiv w:val="1"/>
      <w:marLeft w:val="0"/>
      <w:marRight w:val="0"/>
      <w:marTop w:val="0"/>
      <w:marBottom w:val="0"/>
      <w:divBdr>
        <w:top w:val="none" w:sz="0" w:space="0" w:color="auto"/>
        <w:left w:val="none" w:sz="0" w:space="0" w:color="auto"/>
        <w:bottom w:val="none" w:sz="0" w:space="0" w:color="auto"/>
        <w:right w:val="none" w:sz="0" w:space="0" w:color="auto"/>
      </w:divBdr>
    </w:div>
    <w:div w:id="947195239">
      <w:bodyDiv w:val="1"/>
      <w:marLeft w:val="0"/>
      <w:marRight w:val="0"/>
      <w:marTop w:val="0"/>
      <w:marBottom w:val="0"/>
      <w:divBdr>
        <w:top w:val="none" w:sz="0" w:space="0" w:color="auto"/>
        <w:left w:val="none" w:sz="0" w:space="0" w:color="auto"/>
        <w:bottom w:val="none" w:sz="0" w:space="0" w:color="auto"/>
        <w:right w:val="none" w:sz="0" w:space="0" w:color="auto"/>
      </w:divBdr>
    </w:div>
    <w:div w:id="952395972">
      <w:bodyDiv w:val="1"/>
      <w:marLeft w:val="0"/>
      <w:marRight w:val="0"/>
      <w:marTop w:val="0"/>
      <w:marBottom w:val="0"/>
      <w:divBdr>
        <w:top w:val="none" w:sz="0" w:space="0" w:color="auto"/>
        <w:left w:val="none" w:sz="0" w:space="0" w:color="auto"/>
        <w:bottom w:val="none" w:sz="0" w:space="0" w:color="auto"/>
        <w:right w:val="none" w:sz="0" w:space="0" w:color="auto"/>
      </w:divBdr>
    </w:div>
    <w:div w:id="959994754">
      <w:bodyDiv w:val="1"/>
      <w:marLeft w:val="0"/>
      <w:marRight w:val="0"/>
      <w:marTop w:val="0"/>
      <w:marBottom w:val="0"/>
      <w:divBdr>
        <w:top w:val="none" w:sz="0" w:space="0" w:color="auto"/>
        <w:left w:val="none" w:sz="0" w:space="0" w:color="auto"/>
        <w:bottom w:val="none" w:sz="0" w:space="0" w:color="auto"/>
        <w:right w:val="none" w:sz="0" w:space="0" w:color="auto"/>
      </w:divBdr>
    </w:div>
    <w:div w:id="965505441">
      <w:bodyDiv w:val="1"/>
      <w:marLeft w:val="0"/>
      <w:marRight w:val="0"/>
      <w:marTop w:val="0"/>
      <w:marBottom w:val="0"/>
      <w:divBdr>
        <w:top w:val="none" w:sz="0" w:space="0" w:color="auto"/>
        <w:left w:val="none" w:sz="0" w:space="0" w:color="auto"/>
        <w:bottom w:val="none" w:sz="0" w:space="0" w:color="auto"/>
        <w:right w:val="none" w:sz="0" w:space="0" w:color="auto"/>
      </w:divBdr>
    </w:div>
    <w:div w:id="965814383">
      <w:bodyDiv w:val="1"/>
      <w:marLeft w:val="0"/>
      <w:marRight w:val="0"/>
      <w:marTop w:val="0"/>
      <w:marBottom w:val="0"/>
      <w:divBdr>
        <w:top w:val="none" w:sz="0" w:space="0" w:color="auto"/>
        <w:left w:val="none" w:sz="0" w:space="0" w:color="auto"/>
        <w:bottom w:val="none" w:sz="0" w:space="0" w:color="auto"/>
        <w:right w:val="none" w:sz="0" w:space="0" w:color="auto"/>
      </w:divBdr>
    </w:div>
    <w:div w:id="995693299">
      <w:bodyDiv w:val="1"/>
      <w:marLeft w:val="0"/>
      <w:marRight w:val="0"/>
      <w:marTop w:val="0"/>
      <w:marBottom w:val="0"/>
      <w:divBdr>
        <w:top w:val="none" w:sz="0" w:space="0" w:color="auto"/>
        <w:left w:val="none" w:sz="0" w:space="0" w:color="auto"/>
        <w:bottom w:val="none" w:sz="0" w:space="0" w:color="auto"/>
        <w:right w:val="none" w:sz="0" w:space="0" w:color="auto"/>
      </w:divBdr>
    </w:div>
    <w:div w:id="1015381584">
      <w:bodyDiv w:val="1"/>
      <w:marLeft w:val="0"/>
      <w:marRight w:val="0"/>
      <w:marTop w:val="0"/>
      <w:marBottom w:val="0"/>
      <w:divBdr>
        <w:top w:val="none" w:sz="0" w:space="0" w:color="auto"/>
        <w:left w:val="none" w:sz="0" w:space="0" w:color="auto"/>
        <w:bottom w:val="none" w:sz="0" w:space="0" w:color="auto"/>
        <w:right w:val="none" w:sz="0" w:space="0" w:color="auto"/>
      </w:divBdr>
    </w:div>
    <w:div w:id="1019313314">
      <w:bodyDiv w:val="1"/>
      <w:marLeft w:val="0"/>
      <w:marRight w:val="0"/>
      <w:marTop w:val="0"/>
      <w:marBottom w:val="0"/>
      <w:divBdr>
        <w:top w:val="none" w:sz="0" w:space="0" w:color="auto"/>
        <w:left w:val="none" w:sz="0" w:space="0" w:color="auto"/>
        <w:bottom w:val="none" w:sz="0" w:space="0" w:color="auto"/>
        <w:right w:val="none" w:sz="0" w:space="0" w:color="auto"/>
      </w:divBdr>
    </w:div>
    <w:div w:id="1021660814">
      <w:bodyDiv w:val="1"/>
      <w:marLeft w:val="0"/>
      <w:marRight w:val="0"/>
      <w:marTop w:val="0"/>
      <w:marBottom w:val="0"/>
      <w:divBdr>
        <w:top w:val="none" w:sz="0" w:space="0" w:color="auto"/>
        <w:left w:val="none" w:sz="0" w:space="0" w:color="auto"/>
        <w:bottom w:val="none" w:sz="0" w:space="0" w:color="auto"/>
        <w:right w:val="none" w:sz="0" w:space="0" w:color="auto"/>
      </w:divBdr>
    </w:div>
    <w:div w:id="1023819538">
      <w:bodyDiv w:val="1"/>
      <w:marLeft w:val="0"/>
      <w:marRight w:val="0"/>
      <w:marTop w:val="0"/>
      <w:marBottom w:val="0"/>
      <w:divBdr>
        <w:top w:val="none" w:sz="0" w:space="0" w:color="auto"/>
        <w:left w:val="none" w:sz="0" w:space="0" w:color="auto"/>
        <w:bottom w:val="none" w:sz="0" w:space="0" w:color="auto"/>
        <w:right w:val="none" w:sz="0" w:space="0" w:color="auto"/>
      </w:divBdr>
    </w:div>
    <w:div w:id="1038965511">
      <w:bodyDiv w:val="1"/>
      <w:marLeft w:val="0"/>
      <w:marRight w:val="0"/>
      <w:marTop w:val="0"/>
      <w:marBottom w:val="0"/>
      <w:divBdr>
        <w:top w:val="none" w:sz="0" w:space="0" w:color="auto"/>
        <w:left w:val="none" w:sz="0" w:space="0" w:color="auto"/>
        <w:bottom w:val="none" w:sz="0" w:space="0" w:color="auto"/>
        <w:right w:val="none" w:sz="0" w:space="0" w:color="auto"/>
      </w:divBdr>
    </w:div>
    <w:div w:id="1042362827">
      <w:bodyDiv w:val="1"/>
      <w:marLeft w:val="0"/>
      <w:marRight w:val="0"/>
      <w:marTop w:val="0"/>
      <w:marBottom w:val="0"/>
      <w:divBdr>
        <w:top w:val="none" w:sz="0" w:space="0" w:color="auto"/>
        <w:left w:val="none" w:sz="0" w:space="0" w:color="auto"/>
        <w:bottom w:val="none" w:sz="0" w:space="0" w:color="auto"/>
        <w:right w:val="none" w:sz="0" w:space="0" w:color="auto"/>
      </w:divBdr>
    </w:div>
    <w:div w:id="1047530313">
      <w:bodyDiv w:val="1"/>
      <w:marLeft w:val="0"/>
      <w:marRight w:val="0"/>
      <w:marTop w:val="0"/>
      <w:marBottom w:val="0"/>
      <w:divBdr>
        <w:top w:val="none" w:sz="0" w:space="0" w:color="auto"/>
        <w:left w:val="none" w:sz="0" w:space="0" w:color="auto"/>
        <w:bottom w:val="none" w:sz="0" w:space="0" w:color="auto"/>
        <w:right w:val="none" w:sz="0" w:space="0" w:color="auto"/>
      </w:divBdr>
    </w:div>
    <w:div w:id="1047995051">
      <w:bodyDiv w:val="1"/>
      <w:marLeft w:val="0"/>
      <w:marRight w:val="0"/>
      <w:marTop w:val="0"/>
      <w:marBottom w:val="0"/>
      <w:divBdr>
        <w:top w:val="none" w:sz="0" w:space="0" w:color="auto"/>
        <w:left w:val="none" w:sz="0" w:space="0" w:color="auto"/>
        <w:bottom w:val="none" w:sz="0" w:space="0" w:color="auto"/>
        <w:right w:val="none" w:sz="0" w:space="0" w:color="auto"/>
      </w:divBdr>
    </w:div>
    <w:div w:id="1049187506">
      <w:bodyDiv w:val="1"/>
      <w:marLeft w:val="0"/>
      <w:marRight w:val="0"/>
      <w:marTop w:val="0"/>
      <w:marBottom w:val="0"/>
      <w:divBdr>
        <w:top w:val="none" w:sz="0" w:space="0" w:color="auto"/>
        <w:left w:val="none" w:sz="0" w:space="0" w:color="auto"/>
        <w:bottom w:val="none" w:sz="0" w:space="0" w:color="auto"/>
        <w:right w:val="none" w:sz="0" w:space="0" w:color="auto"/>
      </w:divBdr>
    </w:div>
    <w:div w:id="1052928416">
      <w:bodyDiv w:val="1"/>
      <w:marLeft w:val="0"/>
      <w:marRight w:val="0"/>
      <w:marTop w:val="0"/>
      <w:marBottom w:val="0"/>
      <w:divBdr>
        <w:top w:val="none" w:sz="0" w:space="0" w:color="auto"/>
        <w:left w:val="none" w:sz="0" w:space="0" w:color="auto"/>
        <w:bottom w:val="none" w:sz="0" w:space="0" w:color="auto"/>
        <w:right w:val="none" w:sz="0" w:space="0" w:color="auto"/>
      </w:divBdr>
    </w:div>
    <w:div w:id="1058163989">
      <w:bodyDiv w:val="1"/>
      <w:marLeft w:val="0"/>
      <w:marRight w:val="0"/>
      <w:marTop w:val="0"/>
      <w:marBottom w:val="0"/>
      <w:divBdr>
        <w:top w:val="none" w:sz="0" w:space="0" w:color="auto"/>
        <w:left w:val="none" w:sz="0" w:space="0" w:color="auto"/>
        <w:bottom w:val="none" w:sz="0" w:space="0" w:color="auto"/>
        <w:right w:val="none" w:sz="0" w:space="0" w:color="auto"/>
      </w:divBdr>
    </w:div>
    <w:div w:id="1058893434">
      <w:bodyDiv w:val="1"/>
      <w:marLeft w:val="0"/>
      <w:marRight w:val="0"/>
      <w:marTop w:val="0"/>
      <w:marBottom w:val="0"/>
      <w:divBdr>
        <w:top w:val="none" w:sz="0" w:space="0" w:color="auto"/>
        <w:left w:val="none" w:sz="0" w:space="0" w:color="auto"/>
        <w:bottom w:val="none" w:sz="0" w:space="0" w:color="auto"/>
        <w:right w:val="none" w:sz="0" w:space="0" w:color="auto"/>
      </w:divBdr>
    </w:div>
    <w:div w:id="1065420285">
      <w:bodyDiv w:val="1"/>
      <w:marLeft w:val="0"/>
      <w:marRight w:val="0"/>
      <w:marTop w:val="0"/>
      <w:marBottom w:val="0"/>
      <w:divBdr>
        <w:top w:val="none" w:sz="0" w:space="0" w:color="auto"/>
        <w:left w:val="none" w:sz="0" w:space="0" w:color="auto"/>
        <w:bottom w:val="none" w:sz="0" w:space="0" w:color="auto"/>
        <w:right w:val="none" w:sz="0" w:space="0" w:color="auto"/>
      </w:divBdr>
    </w:div>
    <w:div w:id="1070155975">
      <w:bodyDiv w:val="1"/>
      <w:marLeft w:val="0"/>
      <w:marRight w:val="0"/>
      <w:marTop w:val="0"/>
      <w:marBottom w:val="0"/>
      <w:divBdr>
        <w:top w:val="none" w:sz="0" w:space="0" w:color="auto"/>
        <w:left w:val="none" w:sz="0" w:space="0" w:color="auto"/>
        <w:bottom w:val="none" w:sz="0" w:space="0" w:color="auto"/>
        <w:right w:val="none" w:sz="0" w:space="0" w:color="auto"/>
      </w:divBdr>
    </w:div>
    <w:div w:id="1075476640">
      <w:bodyDiv w:val="1"/>
      <w:marLeft w:val="0"/>
      <w:marRight w:val="0"/>
      <w:marTop w:val="0"/>
      <w:marBottom w:val="0"/>
      <w:divBdr>
        <w:top w:val="none" w:sz="0" w:space="0" w:color="auto"/>
        <w:left w:val="none" w:sz="0" w:space="0" w:color="auto"/>
        <w:bottom w:val="none" w:sz="0" w:space="0" w:color="auto"/>
        <w:right w:val="none" w:sz="0" w:space="0" w:color="auto"/>
      </w:divBdr>
    </w:div>
    <w:div w:id="1088619962">
      <w:bodyDiv w:val="1"/>
      <w:marLeft w:val="0"/>
      <w:marRight w:val="0"/>
      <w:marTop w:val="0"/>
      <w:marBottom w:val="0"/>
      <w:divBdr>
        <w:top w:val="none" w:sz="0" w:space="0" w:color="auto"/>
        <w:left w:val="none" w:sz="0" w:space="0" w:color="auto"/>
        <w:bottom w:val="none" w:sz="0" w:space="0" w:color="auto"/>
        <w:right w:val="none" w:sz="0" w:space="0" w:color="auto"/>
      </w:divBdr>
    </w:div>
    <w:div w:id="1091202604">
      <w:bodyDiv w:val="1"/>
      <w:marLeft w:val="0"/>
      <w:marRight w:val="0"/>
      <w:marTop w:val="0"/>
      <w:marBottom w:val="0"/>
      <w:divBdr>
        <w:top w:val="none" w:sz="0" w:space="0" w:color="auto"/>
        <w:left w:val="none" w:sz="0" w:space="0" w:color="auto"/>
        <w:bottom w:val="none" w:sz="0" w:space="0" w:color="auto"/>
        <w:right w:val="none" w:sz="0" w:space="0" w:color="auto"/>
      </w:divBdr>
    </w:div>
    <w:div w:id="1102336380">
      <w:bodyDiv w:val="1"/>
      <w:marLeft w:val="0"/>
      <w:marRight w:val="0"/>
      <w:marTop w:val="0"/>
      <w:marBottom w:val="0"/>
      <w:divBdr>
        <w:top w:val="none" w:sz="0" w:space="0" w:color="auto"/>
        <w:left w:val="none" w:sz="0" w:space="0" w:color="auto"/>
        <w:bottom w:val="none" w:sz="0" w:space="0" w:color="auto"/>
        <w:right w:val="none" w:sz="0" w:space="0" w:color="auto"/>
      </w:divBdr>
    </w:div>
    <w:div w:id="1103380088">
      <w:bodyDiv w:val="1"/>
      <w:marLeft w:val="0"/>
      <w:marRight w:val="0"/>
      <w:marTop w:val="0"/>
      <w:marBottom w:val="0"/>
      <w:divBdr>
        <w:top w:val="none" w:sz="0" w:space="0" w:color="auto"/>
        <w:left w:val="none" w:sz="0" w:space="0" w:color="auto"/>
        <w:bottom w:val="none" w:sz="0" w:space="0" w:color="auto"/>
        <w:right w:val="none" w:sz="0" w:space="0" w:color="auto"/>
      </w:divBdr>
    </w:div>
    <w:div w:id="1103695343">
      <w:bodyDiv w:val="1"/>
      <w:marLeft w:val="0"/>
      <w:marRight w:val="0"/>
      <w:marTop w:val="0"/>
      <w:marBottom w:val="0"/>
      <w:divBdr>
        <w:top w:val="none" w:sz="0" w:space="0" w:color="auto"/>
        <w:left w:val="none" w:sz="0" w:space="0" w:color="auto"/>
        <w:bottom w:val="none" w:sz="0" w:space="0" w:color="auto"/>
        <w:right w:val="none" w:sz="0" w:space="0" w:color="auto"/>
      </w:divBdr>
    </w:div>
    <w:div w:id="1111627996">
      <w:bodyDiv w:val="1"/>
      <w:marLeft w:val="0"/>
      <w:marRight w:val="0"/>
      <w:marTop w:val="0"/>
      <w:marBottom w:val="0"/>
      <w:divBdr>
        <w:top w:val="none" w:sz="0" w:space="0" w:color="auto"/>
        <w:left w:val="none" w:sz="0" w:space="0" w:color="auto"/>
        <w:bottom w:val="none" w:sz="0" w:space="0" w:color="auto"/>
        <w:right w:val="none" w:sz="0" w:space="0" w:color="auto"/>
      </w:divBdr>
    </w:div>
    <w:div w:id="1112087327">
      <w:bodyDiv w:val="1"/>
      <w:marLeft w:val="0"/>
      <w:marRight w:val="0"/>
      <w:marTop w:val="0"/>
      <w:marBottom w:val="0"/>
      <w:divBdr>
        <w:top w:val="none" w:sz="0" w:space="0" w:color="auto"/>
        <w:left w:val="none" w:sz="0" w:space="0" w:color="auto"/>
        <w:bottom w:val="none" w:sz="0" w:space="0" w:color="auto"/>
        <w:right w:val="none" w:sz="0" w:space="0" w:color="auto"/>
      </w:divBdr>
    </w:div>
    <w:div w:id="1114249163">
      <w:bodyDiv w:val="1"/>
      <w:marLeft w:val="0"/>
      <w:marRight w:val="0"/>
      <w:marTop w:val="0"/>
      <w:marBottom w:val="0"/>
      <w:divBdr>
        <w:top w:val="none" w:sz="0" w:space="0" w:color="auto"/>
        <w:left w:val="none" w:sz="0" w:space="0" w:color="auto"/>
        <w:bottom w:val="none" w:sz="0" w:space="0" w:color="auto"/>
        <w:right w:val="none" w:sz="0" w:space="0" w:color="auto"/>
      </w:divBdr>
    </w:div>
    <w:div w:id="1122840996">
      <w:bodyDiv w:val="1"/>
      <w:marLeft w:val="0"/>
      <w:marRight w:val="0"/>
      <w:marTop w:val="0"/>
      <w:marBottom w:val="0"/>
      <w:divBdr>
        <w:top w:val="none" w:sz="0" w:space="0" w:color="auto"/>
        <w:left w:val="none" w:sz="0" w:space="0" w:color="auto"/>
        <w:bottom w:val="none" w:sz="0" w:space="0" w:color="auto"/>
        <w:right w:val="none" w:sz="0" w:space="0" w:color="auto"/>
      </w:divBdr>
    </w:div>
    <w:div w:id="1124083127">
      <w:bodyDiv w:val="1"/>
      <w:marLeft w:val="0"/>
      <w:marRight w:val="0"/>
      <w:marTop w:val="0"/>
      <w:marBottom w:val="0"/>
      <w:divBdr>
        <w:top w:val="none" w:sz="0" w:space="0" w:color="auto"/>
        <w:left w:val="none" w:sz="0" w:space="0" w:color="auto"/>
        <w:bottom w:val="none" w:sz="0" w:space="0" w:color="auto"/>
        <w:right w:val="none" w:sz="0" w:space="0" w:color="auto"/>
      </w:divBdr>
    </w:div>
    <w:div w:id="1125199214">
      <w:bodyDiv w:val="1"/>
      <w:marLeft w:val="0"/>
      <w:marRight w:val="0"/>
      <w:marTop w:val="0"/>
      <w:marBottom w:val="0"/>
      <w:divBdr>
        <w:top w:val="none" w:sz="0" w:space="0" w:color="auto"/>
        <w:left w:val="none" w:sz="0" w:space="0" w:color="auto"/>
        <w:bottom w:val="none" w:sz="0" w:space="0" w:color="auto"/>
        <w:right w:val="none" w:sz="0" w:space="0" w:color="auto"/>
      </w:divBdr>
    </w:div>
    <w:div w:id="1150098687">
      <w:bodyDiv w:val="1"/>
      <w:marLeft w:val="0"/>
      <w:marRight w:val="0"/>
      <w:marTop w:val="0"/>
      <w:marBottom w:val="0"/>
      <w:divBdr>
        <w:top w:val="none" w:sz="0" w:space="0" w:color="auto"/>
        <w:left w:val="none" w:sz="0" w:space="0" w:color="auto"/>
        <w:bottom w:val="none" w:sz="0" w:space="0" w:color="auto"/>
        <w:right w:val="none" w:sz="0" w:space="0" w:color="auto"/>
      </w:divBdr>
    </w:div>
    <w:div w:id="1158689101">
      <w:bodyDiv w:val="1"/>
      <w:marLeft w:val="0"/>
      <w:marRight w:val="0"/>
      <w:marTop w:val="0"/>
      <w:marBottom w:val="0"/>
      <w:divBdr>
        <w:top w:val="none" w:sz="0" w:space="0" w:color="auto"/>
        <w:left w:val="none" w:sz="0" w:space="0" w:color="auto"/>
        <w:bottom w:val="none" w:sz="0" w:space="0" w:color="auto"/>
        <w:right w:val="none" w:sz="0" w:space="0" w:color="auto"/>
      </w:divBdr>
    </w:div>
    <w:div w:id="1166675791">
      <w:bodyDiv w:val="1"/>
      <w:marLeft w:val="0"/>
      <w:marRight w:val="0"/>
      <w:marTop w:val="0"/>
      <w:marBottom w:val="0"/>
      <w:divBdr>
        <w:top w:val="none" w:sz="0" w:space="0" w:color="auto"/>
        <w:left w:val="none" w:sz="0" w:space="0" w:color="auto"/>
        <w:bottom w:val="none" w:sz="0" w:space="0" w:color="auto"/>
        <w:right w:val="none" w:sz="0" w:space="0" w:color="auto"/>
      </w:divBdr>
    </w:div>
    <w:div w:id="1169367136">
      <w:bodyDiv w:val="1"/>
      <w:marLeft w:val="0"/>
      <w:marRight w:val="0"/>
      <w:marTop w:val="0"/>
      <w:marBottom w:val="0"/>
      <w:divBdr>
        <w:top w:val="none" w:sz="0" w:space="0" w:color="auto"/>
        <w:left w:val="none" w:sz="0" w:space="0" w:color="auto"/>
        <w:bottom w:val="none" w:sz="0" w:space="0" w:color="auto"/>
        <w:right w:val="none" w:sz="0" w:space="0" w:color="auto"/>
      </w:divBdr>
    </w:div>
    <w:div w:id="1169370044">
      <w:bodyDiv w:val="1"/>
      <w:marLeft w:val="0"/>
      <w:marRight w:val="0"/>
      <w:marTop w:val="0"/>
      <w:marBottom w:val="0"/>
      <w:divBdr>
        <w:top w:val="none" w:sz="0" w:space="0" w:color="auto"/>
        <w:left w:val="none" w:sz="0" w:space="0" w:color="auto"/>
        <w:bottom w:val="none" w:sz="0" w:space="0" w:color="auto"/>
        <w:right w:val="none" w:sz="0" w:space="0" w:color="auto"/>
      </w:divBdr>
    </w:div>
    <w:div w:id="1173449264">
      <w:bodyDiv w:val="1"/>
      <w:marLeft w:val="0"/>
      <w:marRight w:val="0"/>
      <w:marTop w:val="0"/>
      <w:marBottom w:val="0"/>
      <w:divBdr>
        <w:top w:val="none" w:sz="0" w:space="0" w:color="auto"/>
        <w:left w:val="none" w:sz="0" w:space="0" w:color="auto"/>
        <w:bottom w:val="none" w:sz="0" w:space="0" w:color="auto"/>
        <w:right w:val="none" w:sz="0" w:space="0" w:color="auto"/>
      </w:divBdr>
    </w:div>
    <w:div w:id="1189486283">
      <w:bodyDiv w:val="1"/>
      <w:marLeft w:val="0"/>
      <w:marRight w:val="0"/>
      <w:marTop w:val="0"/>
      <w:marBottom w:val="0"/>
      <w:divBdr>
        <w:top w:val="none" w:sz="0" w:space="0" w:color="auto"/>
        <w:left w:val="none" w:sz="0" w:space="0" w:color="auto"/>
        <w:bottom w:val="none" w:sz="0" w:space="0" w:color="auto"/>
        <w:right w:val="none" w:sz="0" w:space="0" w:color="auto"/>
      </w:divBdr>
    </w:div>
    <w:div w:id="1190296177">
      <w:bodyDiv w:val="1"/>
      <w:marLeft w:val="0"/>
      <w:marRight w:val="0"/>
      <w:marTop w:val="0"/>
      <w:marBottom w:val="0"/>
      <w:divBdr>
        <w:top w:val="none" w:sz="0" w:space="0" w:color="auto"/>
        <w:left w:val="none" w:sz="0" w:space="0" w:color="auto"/>
        <w:bottom w:val="none" w:sz="0" w:space="0" w:color="auto"/>
        <w:right w:val="none" w:sz="0" w:space="0" w:color="auto"/>
      </w:divBdr>
    </w:div>
    <w:div w:id="1193573986">
      <w:bodyDiv w:val="1"/>
      <w:marLeft w:val="0"/>
      <w:marRight w:val="0"/>
      <w:marTop w:val="0"/>
      <w:marBottom w:val="0"/>
      <w:divBdr>
        <w:top w:val="none" w:sz="0" w:space="0" w:color="auto"/>
        <w:left w:val="none" w:sz="0" w:space="0" w:color="auto"/>
        <w:bottom w:val="none" w:sz="0" w:space="0" w:color="auto"/>
        <w:right w:val="none" w:sz="0" w:space="0" w:color="auto"/>
      </w:divBdr>
    </w:div>
    <w:div w:id="1195802399">
      <w:bodyDiv w:val="1"/>
      <w:marLeft w:val="0"/>
      <w:marRight w:val="0"/>
      <w:marTop w:val="0"/>
      <w:marBottom w:val="0"/>
      <w:divBdr>
        <w:top w:val="none" w:sz="0" w:space="0" w:color="auto"/>
        <w:left w:val="none" w:sz="0" w:space="0" w:color="auto"/>
        <w:bottom w:val="none" w:sz="0" w:space="0" w:color="auto"/>
        <w:right w:val="none" w:sz="0" w:space="0" w:color="auto"/>
      </w:divBdr>
    </w:div>
    <w:div w:id="1204247604">
      <w:bodyDiv w:val="1"/>
      <w:marLeft w:val="0"/>
      <w:marRight w:val="0"/>
      <w:marTop w:val="0"/>
      <w:marBottom w:val="0"/>
      <w:divBdr>
        <w:top w:val="none" w:sz="0" w:space="0" w:color="auto"/>
        <w:left w:val="none" w:sz="0" w:space="0" w:color="auto"/>
        <w:bottom w:val="none" w:sz="0" w:space="0" w:color="auto"/>
        <w:right w:val="none" w:sz="0" w:space="0" w:color="auto"/>
      </w:divBdr>
    </w:div>
    <w:div w:id="1208830826">
      <w:bodyDiv w:val="1"/>
      <w:marLeft w:val="0"/>
      <w:marRight w:val="0"/>
      <w:marTop w:val="0"/>
      <w:marBottom w:val="0"/>
      <w:divBdr>
        <w:top w:val="none" w:sz="0" w:space="0" w:color="auto"/>
        <w:left w:val="none" w:sz="0" w:space="0" w:color="auto"/>
        <w:bottom w:val="none" w:sz="0" w:space="0" w:color="auto"/>
        <w:right w:val="none" w:sz="0" w:space="0" w:color="auto"/>
      </w:divBdr>
    </w:div>
    <w:div w:id="1209680302">
      <w:bodyDiv w:val="1"/>
      <w:marLeft w:val="0"/>
      <w:marRight w:val="0"/>
      <w:marTop w:val="0"/>
      <w:marBottom w:val="0"/>
      <w:divBdr>
        <w:top w:val="none" w:sz="0" w:space="0" w:color="auto"/>
        <w:left w:val="none" w:sz="0" w:space="0" w:color="auto"/>
        <w:bottom w:val="none" w:sz="0" w:space="0" w:color="auto"/>
        <w:right w:val="none" w:sz="0" w:space="0" w:color="auto"/>
      </w:divBdr>
    </w:div>
    <w:div w:id="1216426522">
      <w:bodyDiv w:val="1"/>
      <w:marLeft w:val="0"/>
      <w:marRight w:val="0"/>
      <w:marTop w:val="0"/>
      <w:marBottom w:val="0"/>
      <w:divBdr>
        <w:top w:val="none" w:sz="0" w:space="0" w:color="auto"/>
        <w:left w:val="none" w:sz="0" w:space="0" w:color="auto"/>
        <w:bottom w:val="none" w:sz="0" w:space="0" w:color="auto"/>
        <w:right w:val="none" w:sz="0" w:space="0" w:color="auto"/>
      </w:divBdr>
    </w:div>
    <w:div w:id="1218471271">
      <w:bodyDiv w:val="1"/>
      <w:marLeft w:val="0"/>
      <w:marRight w:val="0"/>
      <w:marTop w:val="0"/>
      <w:marBottom w:val="0"/>
      <w:divBdr>
        <w:top w:val="none" w:sz="0" w:space="0" w:color="auto"/>
        <w:left w:val="none" w:sz="0" w:space="0" w:color="auto"/>
        <w:bottom w:val="none" w:sz="0" w:space="0" w:color="auto"/>
        <w:right w:val="none" w:sz="0" w:space="0" w:color="auto"/>
      </w:divBdr>
    </w:div>
    <w:div w:id="1219239800">
      <w:bodyDiv w:val="1"/>
      <w:marLeft w:val="0"/>
      <w:marRight w:val="0"/>
      <w:marTop w:val="0"/>
      <w:marBottom w:val="0"/>
      <w:divBdr>
        <w:top w:val="none" w:sz="0" w:space="0" w:color="auto"/>
        <w:left w:val="none" w:sz="0" w:space="0" w:color="auto"/>
        <w:bottom w:val="none" w:sz="0" w:space="0" w:color="auto"/>
        <w:right w:val="none" w:sz="0" w:space="0" w:color="auto"/>
      </w:divBdr>
    </w:div>
    <w:div w:id="1220363422">
      <w:bodyDiv w:val="1"/>
      <w:marLeft w:val="0"/>
      <w:marRight w:val="0"/>
      <w:marTop w:val="0"/>
      <w:marBottom w:val="0"/>
      <w:divBdr>
        <w:top w:val="none" w:sz="0" w:space="0" w:color="auto"/>
        <w:left w:val="none" w:sz="0" w:space="0" w:color="auto"/>
        <w:bottom w:val="none" w:sz="0" w:space="0" w:color="auto"/>
        <w:right w:val="none" w:sz="0" w:space="0" w:color="auto"/>
      </w:divBdr>
    </w:div>
    <w:div w:id="1231312283">
      <w:bodyDiv w:val="1"/>
      <w:marLeft w:val="0"/>
      <w:marRight w:val="0"/>
      <w:marTop w:val="0"/>
      <w:marBottom w:val="0"/>
      <w:divBdr>
        <w:top w:val="none" w:sz="0" w:space="0" w:color="auto"/>
        <w:left w:val="none" w:sz="0" w:space="0" w:color="auto"/>
        <w:bottom w:val="none" w:sz="0" w:space="0" w:color="auto"/>
        <w:right w:val="none" w:sz="0" w:space="0" w:color="auto"/>
      </w:divBdr>
    </w:div>
    <w:div w:id="1236478712">
      <w:bodyDiv w:val="1"/>
      <w:marLeft w:val="0"/>
      <w:marRight w:val="0"/>
      <w:marTop w:val="0"/>
      <w:marBottom w:val="0"/>
      <w:divBdr>
        <w:top w:val="none" w:sz="0" w:space="0" w:color="auto"/>
        <w:left w:val="none" w:sz="0" w:space="0" w:color="auto"/>
        <w:bottom w:val="none" w:sz="0" w:space="0" w:color="auto"/>
        <w:right w:val="none" w:sz="0" w:space="0" w:color="auto"/>
      </w:divBdr>
    </w:div>
    <w:div w:id="1237856122">
      <w:bodyDiv w:val="1"/>
      <w:marLeft w:val="0"/>
      <w:marRight w:val="0"/>
      <w:marTop w:val="0"/>
      <w:marBottom w:val="0"/>
      <w:divBdr>
        <w:top w:val="none" w:sz="0" w:space="0" w:color="auto"/>
        <w:left w:val="none" w:sz="0" w:space="0" w:color="auto"/>
        <w:bottom w:val="none" w:sz="0" w:space="0" w:color="auto"/>
        <w:right w:val="none" w:sz="0" w:space="0" w:color="auto"/>
      </w:divBdr>
    </w:div>
    <w:div w:id="1240752202">
      <w:bodyDiv w:val="1"/>
      <w:marLeft w:val="0"/>
      <w:marRight w:val="0"/>
      <w:marTop w:val="0"/>
      <w:marBottom w:val="0"/>
      <w:divBdr>
        <w:top w:val="none" w:sz="0" w:space="0" w:color="auto"/>
        <w:left w:val="none" w:sz="0" w:space="0" w:color="auto"/>
        <w:bottom w:val="none" w:sz="0" w:space="0" w:color="auto"/>
        <w:right w:val="none" w:sz="0" w:space="0" w:color="auto"/>
      </w:divBdr>
    </w:div>
    <w:div w:id="1241669837">
      <w:bodyDiv w:val="1"/>
      <w:marLeft w:val="0"/>
      <w:marRight w:val="0"/>
      <w:marTop w:val="0"/>
      <w:marBottom w:val="0"/>
      <w:divBdr>
        <w:top w:val="none" w:sz="0" w:space="0" w:color="auto"/>
        <w:left w:val="none" w:sz="0" w:space="0" w:color="auto"/>
        <w:bottom w:val="none" w:sz="0" w:space="0" w:color="auto"/>
        <w:right w:val="none" w:sz="0" w:space="0" w:color="auto"/>
      </w:divBdr>
    </w:div>
    <w:div w:id="1246263187">
      <w:bodyDiv w:val="1"/>
      <w:marLeft w:val="0"/>
      <w:marRight w:val="0"/>
      <w:marTop w:val="0"/>
      <w:marBottom w:val="0"/>
      <w:divBdr>
        <w:top w:val="none" w:sz="0" w:space="0" w:color="auto"/>
        <w:left w:val="none" w:sz="0" w:space="0" w:color="auto"/>
        <w:bottom w:val="none" w:sz="0" w:space="0" w:color="auto"/>
        <w:right w:val="none" w:sz="0" w:space="0" w:color="auto"/>
      </w:divBdr>
    </w:div>
    <w:div w:id="1249390593">
      <w:bodyDiv w:val="1"/>
      <w:marLeft w:val="0"/>
      <w:marRight w:val="0"/>
      <w:marTop w:val="0"/>
      <w:marBottom w:val="0"/>
      <w:divBdr>
        <w:top w:val="none" w:sz="0" w:space="0" w:color="auto"/>
        <w:left w:val="none" w:sz="0" w:space="0" w:color="auto"/>
        <w:bottom w:val="none" w:sz="0" w:space="0" w:color="auto"/>
        <w:right w:val="none" w:sz="0" w:space="0" w:color="auto"/>
      </w:divBdr>
    </w:div>
    <w:div w:id="1251309463">
      <w:bodyDiv w:val="1"/>
      <w:marLeft w:val="0"/>
      <w:marRight w:val="0"/>
      <w:marTop w:val="0"/>
      <w:marBottom w:val="0"/>
      <w:divBdr>
        <w:top w:val="none" w:sz="0" w:space="0" w:color="auto"/>
        <w:left w:val="none" w:sz="0" w:space="0" w:color="auto"/>
        <w:bottom w:val="none" w:sz="0" w:space="0" w:color="auto"/>
        <w:right w:val="none" w:sz="0" w:space="0" w:color="auto"/>
      </w:divBdr>
    </w:div>
    <w:div w:id="1261988497">
      <w:bodyDiv w:val="1"/>
      <w:marLeft w:val="0"/>
      <w:marRight w:val="0"/>
      <w:marTop w:val="0"/>
      <w:marBottom w:val="0"/>
      <w:divBdr>
        <w:top w:val="none" w:sz="0" w:space="0" w:color="auto"/>
        <w:left w:val="none" w:sz="0" w:space="0" w:color="auto"/>
        <w:bottom w:val="none" w:sz="0" w:space="0" w:color="auto"/>
        <w:right w:val="none" w:sz="0" w:space="0" w:color="auto"/>
      </w:divBdr>
    </w:div>
    <w:div w:id="1266159749">
      <w:bodyDiv w:val="1"/>
      <w:marLeft w:val="0"/>
      <w:marRight w:val="0"/>
      <w:marTop w:val="0"/>
      <w:marBottom w:val="0"/>
      <w:divBdr>
        <w:top w:val="none" w:sz="0" w:space="0" w:color="auto"/>
        <w:left w:val="none" w:sz="0" w:space="0" w:color="auto"/>
        <w:bottom w:val="none" w:sz="0" w:space="0" w:color="auto"/>
        <w:right w:val="none" w:sz="0" w:space="0" w:color="auto"/>
      </w:divBdr>
    </w:div>
    <w:div w:id="1266765489">
      <w:bodyDiv w:val="1"/>
      <w:marLeft w:val="0"/>
      <w:marRight w:val="0"/>
      <w:marTop w:val="0"/>
      <w:marBottom w:val="0"/>
      <w:divBdr>
        <w:top w:val="none" w:sz="0" w:space="0" w:color="auto"/>
        <w:left w:val="none" w:sz="0" w:space="0" w:color="auto"/>
        <w:bottom w:val="none" w:sz="0" w:space="0" w:color="auto"/>
        <w:right w:val="none" w:sz="0" w:space="0" w:color="auto"/>
      </w:divBdr>
    </w:div>
    <w:div w:id="1275285639">
      <w:bodyDiv w:val="1"/>
      <w:marLeft w:val="0"/>
      <w:marRight w:val="0"/>
      <w:marTop w:val="0"/>
      <w:marBottom w:val="0"/>
      <w:divBdr>
        <w:top w:val="none" w:sz="0" w:space="0" w:color="auto"/>
        <w:left w:val="none" w:sz="0" w:space="0" w:color="auto"/>
        <w:bottom w:val="none" w:sz="0" w:space="0" w:color="auto"/>
        <w:right w:val="none" w:sz="0" w:space="0" w:color="auto"/>
      </w:divBdr>
    </w:div>
    <w:div w:id="1280647552">
      <w:bodyDiv w:val="1"/>
      <w:marLeft w:val="0"/>
      <w:marRight w:val="0"/>
      <w:marTop w:val="0"/>
      <w:marBottom w:val="0"/>
      <w:divBdr>
        <w:top w:val="none" w:sz="0" w:space="0" w:color="auto"/>
        <w:left w:val="none" w:sz="0" w:space="0" w:color="auto"/>
        <w:bottom w:val="none" w:sz="0" w:space="0" w:color="auto"/>
        <w:right w:val="none" w:sz="0" w:space="0" w:color="auto"/>
      </w:divBdr>
    </w:div>
    <w:div w:id="1282616354">
      <w:bodyDiv w:val="1"/>
      <w:marLeft w:val="0"/>
      <w:marRight w:val="0"/>
      <w:marTop w:val="0"/>
      <w:marBottom w:val="0"/>
      <w:divBdr>
        <w:top w:val="none" w:sz="0" w:space="0" w:color="auto"/>
        <w:left w:val="none" w:sz="0" w:space="0" w:color="auto"/>
        <w:bottom w:val="none" w:sz="0" w:space="0" w:color="auto"/>
        <w:right w:val="none" w:sz="0" w:space="0" w:color="auto"/>
      </w:divBdr>
    </w:div>
    <w:div w:id="1291864687">
      <w:bodyDiv w:val="1"/>
      <w:marLeft w:val="0"/>
      <w:marRight w:val="0"/>
      <w:marTop w:val="0"/>
      <w:marBottom w:val="0"/>
      <w:divBdr>
        <w:top w:val="none" w:sz="0" w:space="0" w:color="auto"/>
        <w:left w:val="none" w:sz="0" w:space="0" w:color="auto"/>
        <w:bottom w:val="none" w:sz="0" w:space="0" w:color="auto"/>
        <w:right w:val="none" w:sz="0" w:space="0" w:color="auto"/>
      </w:divBdr>
    </w:div>
    <w:div w:id="1292320189">
      <w:bodyDiv w:val="1"/>
      <w:marLeft w:val="0"/>
      <w:marRight w:val="0"/>
      <w:marTop w:val="0"/>
      <w:marBottom w:val="0"/>
      <w:divBdr>
        <w:top w:val="none" w:sz="0" w:space="0" w:color="auto"/>
        <w:left w:val="none" w:sz="0" w:space="0" w:color="auto"/>
        <w:bottom w:val="none" w:sz="0" w:space="0" w:color="auto"/>
        <w:right w:val="none" w:sz="0" w:space="0" w:color="auto"/>
      </w:divBdr>
    </w:div>
    <w:div w:id="1292395378">
      <w:bodyDiv w:val="1"/>
      <w:marLeft w:val="0"/>
      <w:marRight w:val="0"/>
      <w:marTop w:val="0"/>
      <w:marBottom w:val="0"/>
      <w:divBdr>
        <w:top w:val="none" w:sz="0" w:space="0" w:color="auto"/>
        <w:left w:val="none" w:sz="0" w:space="0" w:color="auto"/>
        <w:bottom w:val="none" w:sz="0" w:space="0" w:color="auto"/>
        <w:right w:val="none" w:sz="0" w:space="0" w:color="auto"/>
      </w:divBdr>
    </w:div>
    <w:div w:id="1296181123">
      <w:bodyDiv w:val="1"/>
      <w:marLeft w:val="0"/>
      <w:marRight w:val="0"/>
      <w:marTop w:val="0"/>
      <w:marBottom w:val="0"/>
      <w:divBdr>
        <w:top w:val="none" w:sz="0" w:space="0" w:color="auto"/>
        <w:left w:val="none" w:sz="0" w:space="0" w:color="auto"/>
        <w:bottom w:val="none" w:sz="0" w:space="0" w:color="auto"/>
        <w:right w:val="none" w:sz="0" w:space="0" w:color="auto"/>
      </w:divBdr>
    </w:div>
    <w:div w:id="1300378133">
      <w:bodyDiv w:val="1"/>
      <w:marLeft w:val="0"/>
      <w:marRight w:val="0"/>
      <w:marTop w:val="0"/>
      <w:marBottom w:val="0"/>
      <w:divBdr>
        <w:top w:val="none" w:sz="0" w:space="0" w:color="auto"/>
        <w:left w:val="none" w:sz="0" w:space="0" w:color="auto"/>
        <w:bottom w:val="none" w:sz="0" w:space="0" w:color="auto"/>
        <w:right w:val="none" w:sz="0" w:space="0" w:color="auto"/>
      </w:divBdr>
      <w:divsChild>
        <w:div w:id="594443485">
          <w:marLeft w:val="0"/>
          <w:marRight w:val="0"/>
          <w:marTop w:val="0"/>
          <w:marBottom w:val="0"/>
          <w:divBdr>
            <w:top w:val="none" w:sz="0" w:space="0" w:color="auto"/>
            <w:left w:val="none" w:sz="0" w:space="0" w:color="auto"/>
            <w:bottom w:val="none" w:sz="0" w:space="0" w:color="auto"/>
            <w:right w:val="none" w:sz="0" w:space="0" w:color="auto"/>
          </w:divBdr>
          <w:divsChild>
            <w:div w:id="1984461373">
              <w:marLeft w:val="0"/>
              <w:marRight w:val="0"/>
              <w:marTop w:val="0"/>
              <w:marBottom w:val="0"/>
              <w:divBdr>
                <w:top w:val="none" w:sz="0" w:space="0" w:color="auto"/>
                <w:left w:val="none" w:sz="0" w:space="0" w:color="auto"/>
                <w:bottom w:val="none" w:sz="0" w:space="0" w:color="auto"/>
                <w:right w:val="none" w:sz="0" w:space="0" w:color="auto"/>
              </w:divBdr>
              <w:divsChild>
                <w:div w:id="1198156353">
                  <w:marLeft w:val="0"/>
                  <w:marRight w:val="0"/>
                  <w:marTop w:val="0"/>
                  <w:marBottom w:val="0"/>
                  <w:divBdr>
                    <w:top w:val="none" w:sz="0" w:space="0" w:color="auto"/>
                    <w:left w:val="none" w:sz="0" w:space="0" w:color="auto"/>
                    <w:bottom w:val="none" w:sz="0" w:space="0" w:color="auto"/>
                    <w:right w:val="none" w:sz="0" w:space="0" w:color="auto"/>
                  </w:divBdr>
                  <w:divsChild>
                    <w:div w:id="264509323">
                      <w:marLeft w:val="0"/>
                      <w:marRight w:val="0"/>
                      <w:marTop w:val="0"/>
                      <w:marBottom w:val="0"/>
                      <w:divBdr>
                        <w:top w:val="none" w:sz="0" w:space="0" w:color="auto"/>
                        <w:left w:val="none" w:sz="0" w:space="0" w:color="auto"/>
                        <w:bottom w:val="none" w:sz="0" w:space="0" w:color="auto"/>
                        <w:right w:val="none" w:sz="0" w:space="0" w:color="auto"/>
                      </w:divBdr>
                      <w:divsChild>
                        <w:div w:id="494339109">
                          <w:marLeft w:val="0"/>
                          <w:marRight w:val="0"/>
                          <w:marTop w:val="0"/>
                          <w:marBottom w:val="0"/>
                          <w:divBdr>
                            <w:top w:val="none" w:sz="0" w:space="0" w:color="auto"/>
                            <w:left w:val="none" w:sz="0" w:space="0" w:color="auto"/>
                            <w:bottom w:val="none" w:sz="0" w:space="0" w:color="auto"/>
                            <w:right w:val="none" w:sz="0" w:space="0" w:color="auto"/>
                          </w:divBdr>
                          <w:divsChild>
                            <w:div w:id="624193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01955687">
      <w:bodyDiv w:val="1"/>
      <w:marLeft w:val="0"/>
      <w:marRight w:val="0"/>
      <w:marTop w:val="0"/>
      <w:marBottom w:val="0"/>
      <w:divBdr>
        <w:top w:val="none" w:sz="0" w:space="0" w:color="auto"/>
        <w:left w:val="none" w:sz="0" w:space="0" w:color="auto"/>
        <w:bottom w:val="none" w:sz="0" w:space="0" w:color="auto"/>
        <w:right w:val="none" w:sz="0" w:space="0" w:color="auto"/>
      </w:divBdr>
    </w:div>
    <w:div w:id="1303342566">
      <w:bodyDiv w:val="1"/>
      <w:marLeft w:val="0"/>
      <w:marRight w:val="0"/>
      <w:marTop w:val="0"/>
      <w:marBottom w:val="0"/>
      <w:divBdr>
        <w:top w:val="none" w:sz="0" w:space="0" w:color="auto"/>
        <w:left w:val="none" w:sz="0" w:space="0" w:color="auto"/>
        <w:bottom w:val="none" w:sz="0" w:space="0" w:color="auto"/>
        <w:right w:val="none" w:sz="0" w:space="0" w:color="auto"/>
      </w:divBdr>
    </w:div>
    <w:div w:id="1303778670">
      <w:bodyDiv w:val="1"/>
      <w:marLeft w:val="0"/>
      <w:marRight w:val="0"/>
      <w:marTop w:val="0"/>
      <w:marBottom w:val="0"/>
      <w:divBdr>
        <w:top w:val="none" w:sz="0" w:space="0" w:color="auto"/>
        <w:left w:val="none" w:sz="0" w:space="0" w:color="auto"/>
        <w:bottom w:val="none" w:sz="0" w:space="0" w:color="auto"/>
        <w:right w:val="none" w:sz="0" w:space="0" w:color="auto"/>
      </w:divBdr>
    </w:div>
    <w:div w:id="1305887704">
      <w:bodyDiv w:val="1"/>
      <w:marLeft w:val="0"/>
      <w:marRight w:val="0"/>
      <w:marTop w:val="0"/>
      <w:marBottom w:val="0"/>
      <w:divBdr>
        <w:top w:val="none" w:sz="0" w:space="0" w:color="auto"/>
        <w:left w:val="none" w:sz="0" w:space="0" w:color="auto"/>
        <w:bottom w:val="none" w:sz="0" w:space="0" w:color="auto"/>
        <w:right w:val="none" w:sz="0" w:space="0" w:color="auto"/>
      </w:divBdr>
    </w:div>
    <w:div w:id="1312519664">
      <w:bodyDiv w:val="1"/>
      <w:marLeft w:val="0"/>
      <w:marRight w:val="0"/>
      <w:marTop w:val="0"/>
      <w:marBottom w:val="0"/>
      <w:divBdr>
        <w:top w:val="none" w:sz="0" w:space="0" w:color="auto"/>
        <w:left w:val="none" w:sz="0" w:space="0" w:color="auto"/>
        <w:bottom w:val="none" w:sz="0" w:space="0" w:color="auto"/>
        <w:right w:val="none" w:sz="0" w:space="0" w:color="auto"/>
      </w:divBdr>
    </w:div>
    <w:div w:id="1313563503">
      <w:bodyDiv w:val="1"/>
      <w:marLeft w:val="0"/>
      <w:marRight w:val="0"/>
      <w:marTop w:val="0"/>
      <w:marBottom w:val="0"/>
      <w:divBdr>
        <w:top w:val="none" w:sz="0" w:space="0" w:color="auto"/>
        <w:left w:val="none" w:sz="0" w:space="0" w:color="auto"/>
        <w:bottom w:val="none" w:sz="0" w:space="0" w:color="auto"/>
        <w:right w:val="none" w:sz="0" w:space="0" w:color="auto"/>
      </w:divBdr>
    </w:div>
    <w:div w:id="1314797956">
      <w:bodyDiv w:val="1"/>
      <w:marLeft w:val="0"/>
      <w:marRight w:val="0"/>
      <w:marTop w:val="0"/>
      <w:marBottom w:val="0"/>
      <w:divBdr>
        <w:top w:val="none" w:sz="0" w:space="0" w:color="auto"/>
        <w:left w:val="none" w:sz="0" w:space="0" w:color="auto"/>
        <w:bottom w:val="none" w:sz="0" w:space="0" w:color="auto"/>
        <w:right w:val="none" w:sz="0" w:space="0" w:color="auto"/>
      </w:divBdr>
    </w:div>
    <w:div w:id="1321347154">
      <w:bodyDiv w:val="1"/>
      <w:marLeft w:val="0"/>
      <w:marRight w:val="0"/>
      <w:marTop w:val="0"/>
      <w:marBottom w:val="0"/>
      <w:divBdr>
        <w:top w:val="none" w:sz="0" w:space="0" w:color="auto"/>
        <w:left w:val="none" w:sz="0" w:space="0" w:color="auto"/>
        <w:bottom w:val="none" w:sz="0" w:space="0" w:color="auto"/>
        <w:right w:val="none" w:sz="0" w:space="0" w:color="auto"/>
      </w:divBdr>
    </w:div>
    <w:div w:id="1337264125">
      <w:bodyDiv w:val="1"/>
      <w:marLeft w:val="0"/>
      <w:marRight w:val="0"/>
      <w:marTop w:val="0"/>
      <w:marBottom w:val="0"/>
      <w:divBdr>
        <w:top w:val="none" w:sz="0" w:space="0" w:color="auto"/>
        <w:left w:val="none" w:sz="0" w:space="0" w:color="auto"/>
        <w:bottom w:val="none" w:sz="0" w:space="0" w:color="auto"/>
        <w:right w:val="none" w:sz="0" w:space="0" w:color="auto"/>
      </w:divBdr>
    </w:div>
    <w:div w:id="1338313292">
      <w:bodyDiv w:val="1"/>
      <w:marLeft w:val="0"/>
      <w:marRight w:val="0"/>
      <w:marTop w:val="0"/>
      <w:marBottom w:val="0"/>
      <w:divBdr>
        <w:top w:val="none" w:sz="0" w:space="0" w:color="auto"/>
        <w:left w:val="none" w:sz="0" w:space="0" w:color="auto"/>
        <w:bottom w:val="none" w:sz="0" w:space="0" w:color="auto"/>
        <w:right w:val="none" w:sz="0" w:space="0" w:color="auto"/>
      </w:divBdr>
    </w:div>
    <w:div w:id="1347055936">
      <w:bodyDiv w:val="1"/>
      <w:marLeft w:val="0"/>
      <w:marRight w:val="0"/>
      <w:marTop w:val="0"/>
      <w:marBottom w:val="0"/>
      <w:divBdr>
        <w:top w:val="none" w:sz="0" w:space="0" w:color="auto"/>
        <w:left w:val="none" w:sz="0" w:space="0" w:color="auto"/>
        <w:bottom w:val="none" w:sz="0" w:space="0" w:color="auto"/>
        <w:right w:val="none" w:sz="0" w:space="0" w:color="auto"/>
      </w:divBdr>
    </w:div>
    <w:div w:id="1355186174">
      <w:bodyDiv w:val="1"/>
      <w:marLeft w:val="0"/>
      <w:marRight w:val="0"/>
      <w:marTop w:val="0"/>
      <w:marBottom w:val="0"/>
      <w:divBdr>
        <w:top w:val="none" w:sz="0" w:space="0" w:color="auto"/>
        <w:left w:val="none" w:sz="0" w:space="0" w:color="auto"/>
        <w:bottom w:val="none" w:sz="0" w:space="0" w:color="auto"/>
        <w:right w:val="none" w:sz="0" w:space="0" w:color="auto"/>
      </w:divBdr>
    </w:div>
    <w:div w:id="1358233676">
      <w:bodyDiv w:val="1"/>
      <w:marLeft w:val="0"/>
      <w:marRight w:val="0"/>
      <w:marTop w:val="0"/>
      <w:marBottom w:val="0"/>
      <w:divBdr>
        <w:top w:val="none" w:sz="0" w:space="0" w:color="auto"/>
        <w:left w:val="none" w:sz="0" w:space="0" w:color="auto"/>
        <w:bottom w:val="none" w:sz="0" w:space="0" w:color="auto"/>
        <w:right w:val="none" w:sz="0" w:space="0" w:color="auto"/>
      </w:divBdr>
    </w:div>
    <w:div w:id="1360005137">
      <w:bodyDiv w:val="1"/>
      <w:marLeft w:val="0"/>
      <w:marRight w:val="0"/>
      <w:marTop w:val="0"/>
      <w:marBottom w:val="0"/>
      <w:divBdr>
        <w:top w:val="none" w:sz="0" w:space="0" w:color="auto"/>
        <w:left w:val="none" w:sz="0" w:space="0" w:color="auto"/>
        <w:bottom w:val="none" w:sz="0" w:space="0" w:color="auto"/>
        <w:right w:val="none" w:sz="0" w:space="0" w:color="auto"/>
      </w:divBdr>
    </w:div>
    <w:div w:id="1365785934">
      <w:bodyDiv w:val="1"/>
      <w:marLeft w:val="0"/>
      <w:marRight w:val="0"/>
      <w:marTop w:val="0"/>
      <w:marBottom w:val="0"/>
      <w:divBdr>
        <w:top w:val="none" w:sz="0" w:space="0" w:color="auto"/>
        <w:left w:val="none" w:sz="0" w:space="0" w:color="auto"/>
        <w:bottom w:val="none" w:sz="0" w:space="0" w:color="auto"/>
        <w:right w:val="none" w:sz="0" w:space="0" w:color="auto"/>
      </w:divBdr>
      <w:divsChild>
        <w:div w:id="1795102450">
          <w:marLeft w:val="0"/>
          <w:marRight w:val="0"/>
          <w:marTop w:val="0"/>
          <w:marBottom w:val="0"/>
          <w:divBdr>
            <w:top w:val="none" w:sz="0" w:space="0" w:color="auto"/>
            <w:left w:val="none" w:sz="0" w:space="0" w:color="auto"/>
            <w:bottom w:val="none" w:sz="0" w:space="0" w:color="auto"/>
            <w:right w:val="none" w:sz="0" w:space="0" w:color="auto"/>
          </w:divBdr>
          <w:divsChild>
            <w:div w:id="1415469582">
              <w:marLeft w:val="0"/>
              <w:marRight w:val="0"/>
              <w:marTop w:val="0"/>
              <w:marBottom w:val="0"/>
              <w:divBdr>
                <w:top w:val="none" w:sz="0" w:space="0" w:color="auto"/>
                <w:left w:val="none" w:sz="0" w:space="0" w:color="auto"/>
                <w:bottom w:val="none" w:sz="0" w:space="0" w:color="auto"/>
                <w:right w:val="none" w:sz="0" w:space="0" w:color="auto"/>
              </w:divBdr>
              <w:divsChild>
                <w:div w:id="122967091">
                  <w:marLeft w:val="0"/>
                  <w:marRight w:val="0"/>
                  <w:marTop w:val="0"/>
                  <w:marBottom w:val="0"/>
                  <w:divBdr>
                    <w:top w:val="none" w:sz="0" w:space="0" w:color="auto"/>
                    <w:left w:val="none" w:sz="0" w:space="0" w:color="auto"/>
                    <w:bottom w:val="none" w:sz="0" w:space="0" w:color="auto"/>
                    <w:right w:val="none" w:sz="0" w:space="0" w:color="auto"/>
                  </w:divBdr>
                  <w:divsChild>
                    <w:div w:id="840588314">
                      <w:marLeft w:val="0"/>
                      <w:marRight w:val="0"/>
                      <w:marTop w:val="0"/>
                      <w:marBottom w:val="0"/>
                      <w:divBdr>
                        <w:top w:val="none" w:sz="0" w:space="0" w:color="auto"/>
                        <w:left w:val="none" w:sz="0" w:space="0" w:color="auto"/>
                        <w:bottom w:val="none" w:sz="0" w:space="0" w:color="auto"/>
                        <w:right w:val="none" w:sz="0" w:space="0" w:color="auto"/>
                      </w:divBdr>
                      <w:divsChild>
                        <w:div w:id="1632979811">
                          <w:marLeft w:val="0"/>
                          <w:marRight w:val="0"/>
                          <w:marTop w:val="0"/>
                          <w:marBottom w:val="0"/>
                          <w:divBdr>
                            <w:top w:val="none" w:sz="0" w:space="0" w:color="auto"/>
                            <w:left w:val="none" w:sz="0" w:space="0" w:color="auto"/>
                            <w:bottom w:val="none" w:sz="0" w:space="0" w:color="auto"/>
                            <w:right w:val="none" w:sz="0" w:space="0" w:color="auto"/>
                          </w:divBdr>
                          <w:divsChild>
                            <w:div w:id="134490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67682038">
      <w:bodyDiv w:val="1"/>
      <w:marLeft w:val="0"/>
      <w:marRight w:val="0"/>
      <w:marTop w:val="0"/>
      <w:marBottom w:val="0"/>
      <w:divBdr>
        <w:top w:val="none" w:sz="0" w:space="0" w:color="auto"/>
        <w:left w:val="none" w:sz="0" w:space="0" w:color="auto"/>
        <w:bottom w:val="none" w:sz="0" w:space="0" w:color="auto"/>
        <w:right w:val="none" w:sz="0" w:space="0" w:color="auto"/>
      </w:divBdr>
    </w:div>
    <w:div w:id="1373732035">
      <w:bodyDiv w:val="1"/>
      <w:marLeft w:val="0"/>
      <w:marRight w:val="0"/>
      <w:marTop w:val="0"/>
      <w:marBottom w:val="0"/>
      <w:divBdr>
        <w:top w:val="none" w:sz="0" w:space="0" w:color="auto"/>
        <w:left w:val="none" w:sz="0" w:space="0" w:color="auto"/>
        <w:bottom w:val="none" w:sz="0" w:space="0" w:color="auto"/>
        <w:right w:val="none" w:sz="0" w:space="0" w:color="auto"/>
      </w:divBdr>
    </w:div>
    <w:div w:id="1374502047">
      <w:bodyDiv w:val="1"/>
      <w:marLeft w:val="0"/>
      <w:marRight w:val="0"/>
      <w:marTop w:val="0"/>
      <w:marBottom w:val="0"/>
      <w:divBdr>
        <w:top w:val="none" w:sz="0" w:space="0" w:color="auto"/>
        <w:left w:val="none" w:sz="0" w:space="0" w:color="auto"/>
        <w:bottom w:val="none" w:sz="0" w:space="0" w:color="auto"/>
        <w:right w:val="none" w:sz="0" w:space="0" w:color="auto"/>
      </w:divBdr>
    </w:div>
    <w:div w:id="1375235152">
      <w:bodyDiv w:val="1"/>
      <w:marLeft w:val="0"/>
      <w:marRight w:val="0"/>
      <w:marTop w:val="0"/>
      <w:marBottom w:val="0"/>
      <w:divBdr>
        <w:top w:val="none" w:sz="0" w:space="0" w:color="auto"/>
        <w:left w:val="none" w:sz="0" w:space="0" w:color="auto"/>
        <w:bottom w:val="none" w:sz="0" w:space="0" w:color="auto"/>
        <w:right w:val="none" w:sz="0" w:space="0" w:color="auto"/>
      </w:divBdr>
    </w:div>
    <w:div w:id="1378167820">
      <w:bodyDiv w:val="1"/>
      <w:marLeft w:val="0"/>
      <w:marRight w:val="0"/>
      <w:marTop w:val="0"/>
      <w:marBottom w:val="0"/>
      <w:divBdr>
        <w:top w:val="none" w:sz="0" w:space="0" w:color="auto"/>
        <w:left w:val="none" w:sz="0" w:space="0" w:color="auto"/>
        <w:bottom w:val="none" w:sz="0" w:space="0" w:color="auto"/>
        <w:right w:val="none" w:sz="0" w:space="0" w:color="auto"/>
      </w:divBdr>
    </w:div>
    <w:div w:id="1379205469">
      <w:bodyDiv w:val="1"/>
      <w:marLeft w:val="0"/>
      <w:marRight w:val="0"/>
      <w:marTop w:val="0"/>
      <w:marBottom w:val="0"/>
      <w:divBdr>
        <w:top w:val="none" w:sz="0" w:space="0" w:color="auto"/>
        <w:left w:val="none" w:sz="0" w:space="0" w:color="auto"/>
        <w:bottom w:val="none" w:sz="0" w:space="0" w:color="auto"/>
        <w:right w:val="none" w:sz="0" w:space="0" w:color="auto"/>
      </w:divBdr>
    </w:div>
    <w:div w:id="1380862195">
      <w:bodyDiv w:val="1"/>
      <w:marLeft w:val="0"/>
      <w:marRight w:val="0"/>
      <w:marTop w:val="0"/>
      <w:marBottom w:val="0"/>
      <w:divBdr>
        <w:top w:val="none" w:sz="0" w:space="0" w:color="auto"/>
        <w:left w:val="none" w:sz="0" w:space="0" w:color="auto"/>
        <w:bottom w:val="none" w:sz="0" w:space="0" w:color="auto"/>
        <w:right w:val="none" w:sz="0" w:space="0" w:color="auto"/>
      </w:divBdr>
    </w:div>
    <w:div w:id="1382825127">
      <w:bodyDiv w:val="1"/>
      <w:marLeft w:val="0"/>
      <w:marRight w:val="0"/>
      <w:marTop w:val="0"/>
      <w:marBottom w:val="0"/>
      <w:divBdr>
        <w:top w:val="none" w:sz="0" w:space="0" w:color="auto"/>
        <w:left w:val="none" w:sz="0" w:space="0" w:color="auto"/>
        <w:bottom w:val="none" w:sz="0" w:space="0" w:color="auto"/>
        <w:right w:val="none" w:sz="0" w:space="0" w:color="auto"/>
      </w:divBdr>
    </w:div>
    <w:div w:id="1397122969">
      <w:bodyDiv w:val="1"/>
      <w:marLeft w:val="0"/>
      <w:marRight w:val="0"/>
      <w:marTop w:val="0"/>
      <w:marBottom w:val="0"/>
      <w:divBdr>
        <w:top w:val="none" w:sz="0" w:space="0" w:color="auto"/>
        <w:left w:val="none" w:sz="0" w:space="0" w:color="auto"/>
        <w:bottom w:val="none" w:sz="0" w:space="0" w:color="auto"/>
        <w:right w:val="none" w:sz="0" w:space="0" w:color="auto"/>
      </w:divBdr>
    </w:div>
    <w:div w:id="1398017390">
      <w:bodyDiv w:val="1"/>
      <w:marLeft w:val="0"/>
      <w:marRight w:val="0"/>
      <w:marTop w:val="0"/>
      <w:marBottom w:val="0"/>
      <w:divBdr>
        <w:top w:val="none" w:sz="0" w:space="0" w:color="auto"/>
        <w:left w:val="none" w:sz="0" w:space="0" w:color="auto"/>
        <w:bottom w:val="none" w:sz="0" w:space="0" w:color="auto"/>
        <w:right w:val="none" w:sz="0" w:space="0" w:color="auto"/>
      </w:divBdr>
    </w:div>
    <w:div w:id="1406144810">
      <w:bodyDiv w:val="1"/>
      <w:marLeft w:val="0"/>
      <w:marRight w:val="0"/>
      <w:marTop w:val="0"/>
      <w:marBottom w:val="0"/>
      <w:divBdr>
        <w:top w:val="none" w:sz="0" w:space="0" w:color="auto"/>
        <w:left w:val="none" w:sz="0" w:space="0" w:color="auto"/>
        <w:bottom w:val="none" w:sz="0" w:space="0" w:color="auto"/>
        <w:right w:val="none" w:sz="0" w:space="0" w:color="auto"/>
      </w:divBdr>
    </w:div>
    <w:div w:id="1407797926">
      <w:bodyDiv w:val="1"/>
      <w:marLeft w:val="0"/>
      <w:marRight w:val="0"/>
      <w:marTop w:val="0"/>
      <w:marBottom w:val="0"/>
      <w:divBdr>
        <w:top w:val="none" w:sz="0" w:space="0" w:color="auto"/>
        <w:left w:val="none" w:sz="0" w:space="0" w:color="auto"/>
        <w:bottom w:val="none" w:sz="0" w:space="0" w:color="auto"/>
        <w:right w:val="none" w:sz="0" w:space="0" w:color="auto"/>
      </w:divBdr>
    </w:div>
    <w:div w:id="1412971753">
      <w:bodyDiv w:val="1"/>
      <w:marLeft w:val="0"/>
      <w:marRight w:val="0"/>
      <w:marTop w:val="0"/>
      <w:marBottom w:val="0"/>
      <w:divBdr>
        <w:top w:val="none" w:sz="0" w:space="0" w:color="auto"/>
        <w:left w:val="none" w:sz="0" w:space="0" w:color="auto"/>
        <w:bottom w:val="none" w:sz="0" w:space="0" w:color="auto"/>
        <w:right w:val="none" w:sz="0" w:space="0" w:color="auto"/>
      </w:divBdr>
    </w:div>
    <w:div w:id="1415013264">
      <w:bodyDiv w:val="1"/>
      <w:marLeft w:val="0"/>
      <w:marRight w:val="0"/>
      <w:marTop w:val="0"/>
      <w:marBottom w:val="0"/>
      <w:divBdr>
        <w:top w:val="none" w:sz="0" w:space="0" w:color="auto"/>
        <w:left w:val="none" w:sz="0" w:space="0" w:color="auto"/>
        <w:bottom w:val="none" w:sz="0" w:space="0" w:color="auto"/>
        <w:right w:val="none" w:sz="0" w:space="0" w:color="auto"/>
      </w:divBdr>
    </w:div>
    <w:div w:id="1422601537">
      <w:bodyDiv w:val="1"/>
      <w:marLeft w:val="0"/>
      <w:marRight w:val="0"/>
      <w:marTop w:val="0"/>
      <w:marBottom w:val="0"/>
      <w:divBdr>
        <w:top w:val="none" w:sz="0" w:space="0" w:color="auto"/>
        <w:left w:val="none" w:sz="0" w:space="0" w:color="auto"/>
        <w:bottom w:val="none" w:sz="0" w:space="0" w:color="auto"/>
        <w:right w:val="none" w:sz="0" w:space="0" w:color="auto"/>
      </w:divBdr>
    </w:div>
    <w:div w:id="1429156893">
      <w:bodyDiv w:val="1"/>
      <w:marLeft w:val="0"/>
      <w:marRight w:val="0"/>
      <w:marTop w:val="0"/>
      <w:marBottom w:val="0"/>
      <w:divBdr>
        <w:top w:val="none" w:sz="0" w:space="0" w:color="auto"/>
        <w:left w:val="none" w:sz="0" w:space="0" w:color="auto"/>
        <w:bottom w:val="none" w:sz="0" w:space="0" w:color="auto"/>
        <w:right w:val="none" w:sz="0" w:space="0" w:color="auto"/>
      </w:divBdr>
    </w:div>
    <w:div w:id="1429278427">
      <w:bodyDiv w:val="1"/>
      <w:marLeft w:val="0"/>
      <w:marRight w:val="0"/>
      <w:marTop w:val="0"/>
      <w:marBottom w:val="0"/>
      <w:divBdr>
        <w:top w:val="none" w:sz="0" w:space="0" w:color="auto"/>
        <w:left w:val="none" w:sz="0" w:space="0" w:color="auto"/>
        <w:bottom w:val="none" w:sz="0" w:space="0" w:color="auto"/>
        <w:right w:val="none" w:sz="0" w:space="0" w:color="auto"/>
      </w:divBdr>
    </w:div>
    <w:div w:id="1439371799">
      <w:bodyDiv w:val="1"/>
      <w:marLeft w:val="0"/>
      <w:marRight w:val="0"/>
      <w:marTop w:val="0"/>
      <w:marBottom w:val="0"/>
      <w:divBdr>
        <w:top w:val="none" w:sz="0" w:space="0" w:color="auto"/>
        <w:left w:val="none" w:sz="0" w:space="0" w:color="auto"/>
        <w:bottom w:val="none" w:sz="0" w:space="0" w:color="auto"/>
        <w:right w:val="none" w:sz="0" w:space="0" w:color="auto"/>
      </w:divBdr>
    </w:div>
    <w:div w:id="1440879005">
      <w:bodyDiv w:val="1"/>
      <w:marLeft w:val="0"/>
      <w:marRight w:val="0"/>
      <w:marTop w:val="0"/>
      <w:marBottom w:val="0"/>
      <w:divBdr>
        <w:top w:val="none" w:sz="0" w:space="0" w:color="auto"/>
        <w:left w:val="none" w:sz="0" w:space="0" w:color="auto"/>
        <w:bottom w:val="none" w:sz="0" w:space="0" w:color="auto"/>
        <w:right w:val="none" w:sz="0" w:space="0" w:color="auto"/>
      </w:divBdr>
    </w:div>
    <w:div w:id="1444811918">
      <w:bodyDiv w:val="1"/>
      <w:marLeft w:val="0"/>
      <w:marRight w:val="0"/>
      <w:marTop w:val="0"/>
      <w:marBottom w:val="0"/>
      <w:divBdr>
        <w:top w:val="none" w:sz="0" w:space="0" w:color="auto"/>
        <w:left w:val="none" w:sz="0" w:space="0" w:color="auto"/>
        <w:bottom w:val="none" w:sz="0" w:space="0" w:color="auto"/>
        <w:right w:val="none" w:sz="0" w:space="0" w:color="auto"/>
      </w:divBdr>
    </w:div>
    <w:div w:id="1451582702">
      <w:bodyDiv w:val="1"/>
      <w:marLeft w:val="0"/>
      <w:marRight w:val="0"/>
      <w:marTop w:val="0"/>
      <w:marBottom w:val="0"/>
      <w:divBdr>
        <w:top w:val="none" w:sz="0" w:space="0" w:color="auto"/>
        <w:left w:val="none" w:sz="0" w:space="0" w:color="auto"/>
        <w:bottom w:val="none" w:sz="0" w:space="0" w:color="auto"/>
        <w:right w:val="none" w:sz="0" w:space="0" w:color="auto"/>
      </w:divBdr>
    </w:div>
    <w:div w:id="1451782611">
      <w:bodyDiv w:val="1"/>
      <w:marLeft w:val="0"/>
      <w:marRight w:val="0"/>
      <w:marTop w:val="0"/>
      <w:marBottom w:val="0"/>
      <w:divBdr>
        <w:top w:val="none" w:sz="0" w:space="0" w:color="auto"/>
        <w:left w:val="none" w:sz="0" w:space="0" w:color="auto"/>
        <w:bottom w:val="none" w:sz="0" w:space="0" w:color="auto"/>
        <w:right w:val="none" w:sz="0" w:space="0" w:color="auto"/>
      </w:divBdr>
    </w:div>
    <w:div w:id="1453550988">
      <w:bodyDiv w:val="1"/>
      <w:marLeft w:val="0"/>
      <w:marRight w:val="0"/>
      <w:marTop w:val="0"/>
      <w:marBottom w:val="0"/>
      <w:divBdr>
        <w:top w:val="none" w:sz="0" w:space="0" w:color="auto"/>
        <w:left w:val="none" w:sz="0" w:space="0" w:color="auto"/>
        <w:bottom w:val="none" w:sz="0" w:space="0" w:color="auto"/>
        <w:right w:val="none" w:sz="0" w:space="0" w:color="auto"/>
      </w:divBdr>
    </w:div>
    <w:div w:id="1454514944">
      <w:bodyDiv w:val="1"/>
      <w:marLeft w:val="0"/>
      <w:marRight w:val="0"/>
      <w:marTop w:val="0"/>
      <w:marBottom w:val="0"/>
      <w:divBdr>
        <w:top w:val="none" w:sz="0" w:space="0" w:color="auto"/>
        <w:left w:val="none" w:sz="0" w:space="0" w:color="auto"/>
        <w:bottom w:val="none" w:sz="0" w:space="0" w:color="auto"/>
        <w:right w:val="none" w:sz="0" w:space="0" w:color="auto"/>
      </w:divBdr>
    </w:div>
    <w:div w:id="1460107677">
      <w:bodyDiv w:val="1"/>
      <w:marLeft w:val="0"/>
      <w:marRight w:val="0"/>
      <w:marTop w:val="0"/>
      <w:marBottom w:val="0"/>
      <w:divBdr>
        <w:top w:val="none" w:sz="0" w:space="0" w:color="auto"/>
        <w:left w:val="none" w:sz="0" w:space="0" w:color="auto"/>
        <w:bottom w:val="none" w:sz="0" w:space="0" w:color="auto"/>
        <w:right w:val="none" w:sz="0" w:space="0" w:color="auto"/>
      </w:divBdr>
    </w:div>
    <w:div w:id="1468011125">
      <w:bodyDiv w:val="1"/>
      <w:marLeft w:val="0"/>
      <w:marRight w:val="0"/>
      <w:marTop w:val="0"/>
      <w:marBottom w:val="0"/>
      <w:divBdr>
        <w:top w:val="none" w:sz="0" w:space="0" w:color="auto"/>
        <w:left w:val="none" w:sz="0" w:space="0" w:color="auto"/>
        <w:bottom w:val="none" w:sz="0" w:space="0" w:color="auto"/>
        <w:right w:val="none" w:sz="0" w:space="0" w:color="auto"/>
      </w:divBdr>
    </w:div>
    <w:div w:id="1473326098">
      <w:bodyDiv w:val="1"/>
      <w:marLeft w:val="0"/>
      <w:marRight w:val="0"/>
      <w:marTop w:val="0"/>
      <w:marBottom w:val="0"/>
      <w:divBdr>
        <w:top w:val="none" w:sz="0" w:space="0" w:color="auto"/>
        <w:left w:val="none" w:sz="0" w:space="0" w:color="auto"/>
        <w:bottom w:val="none" w:sz="0" w:space="0" w:color="auto"/>
        <w:right w:val="none" w:sz="0" w:space="0" w:color="auto"/>
      </w:divBdr>
    </w:div>
    <w:div w:id="1474522453">
      <w:bodyDiv w:val="1"/>
      <w:marLeft w:val="0"/>
      <w:marRight w:val="0"/>
      <w:marTop w:val="0"/>
      <w:marBottom w:val="0"/>
      <w:divBdr>
        <w:top w:val="none" w:sz="0" w:space="0" w:color="auto"/>
        <w:left w:val="none" w:sz="0" w:space="0" w:color="auto"/>
        <w:bottom w:val="none" w:sz="0" w:space="0" w:color="auto"/>
        <w:right w:val="none" w:sz="0" w:space="0" w:color="auto"/>
      </w:divBdr>
    </w:div>
    <w:div w:id="1477212908">
      <w:bodyDiv w:val="1"/>
      <w:marLeft w:val="0"/>
      <w:marRight w:val="0"/>
      <w:marTop w:val="0"/>
      <w:marBottom w:val="0"/>
      <w:divBdr>
        <w:top w:val="none" w:sz="0" w:space="0" w:color="auto"/>
        <w:left w:val="none" w:sz="0" w:space="0" w:color="auto"/>
        <w:bottom w:val="none" w:sz="0" w:space="0" w:color="auto"/>
        <w:right w:val="none" w:sz="0" w:space="0" w:color="auto"/>
      </w:divBdr>
    </w:div>
    <w:div w:id="1479689978">
      <w:bodyDiv w:val="1"/>
      <w:marLeft w:val="0"/>
      <w:marRight w:val="0"/>
      <w:marTop w:val="0"/>
      <w:marBottom w:val="0"/>
      <w:divBdr>
        <w:top w:val="none" w:sz="0" w:space="0" w:color="auto"/>
        <w:left w:val="none" w:sz="0" w:space="0" w:color="auto"/>
        <w:bottom w:val="none" w:sz="0" w:space="0" w:color="auto"/>
        <w:right w:val="none" w:sz="0" w:space="0" w:color="auto"/>
      </w:divBdr>
    </w:div>
    <w:div w:id="1483085313">
      <w:bodyDiv w:val="1"/>
      <w:marLeft w:val="0"/>
      <w:marRight w:val="0"/>
      <w:marTop w:val="0"/>
      <w:marBottom w:val="0"/>
      <w:divBdr>
        <w:top w:val="none" w:sz="0" w:space="0" w:color="auto"/>
        <w:left w:val="none" w:sz="0" w:space="0" w:color="auto"/>
        <w:bottom w:val="none" w:sz="0" w:space="0" w:color="auto"/>
        <w:right w:val="none" w:sz="0" w:space="0" w:color="auto"/>
      </w:divBdr>
    </w:div>
    <w:div w:id="1483303436">
      <w:bodyDiv w:val="1"/>
      <w:marLeft w:val="0"/>
      <w:marRight w:val="0"/>
      <w:marTop w:val="0"/>
      <w:marBottom w:val="0"/>
      <w:divBdr>
        <w:top w:val="none" w:sz="0" w:space="0" w:color="auto"/>
        <w:left w:val="none" w:sz="0" w:space="0" w:color="auto"/>
        <w:bottom w:val="none" w:sz="0" w:space="0" w:color="auto"/>
        <w:right w:val="none" w:sz="0" w:space="0" w:color="auto"/>
      </w:divBdr>
    </w:div>
    <w:div w:id="1484422097">
      <w:bodyDiv w:val="1"/>
      <w:marLeft w:val="0"/>
      <w:marRight w:val="0"/>
      <w:marTop w:val="0"/>
      <w:marBottom w:val="0"/>
      <w:divBdr>
        <w:top w:val="none" w:sz="0" w:space="0" w:color="auto"/>
        <w:left w:val="none" w:sz="0" w:space="0" w:color="auto"/>
        <w:bottom w:val="none" w:sz="0" w:space="0" w:color="auto"/>
        <w:right w:val="none" w:sz="0" w:space="0" w:color="auto"/>
      </w:divBdr>
    </w:div>
    <w:div w:id="1489053662">
      <w:bodyDiv w:val="1"/>
      <w:marLeft w:val="0"/>
      <w:marRight w:val="0"/>
      <w:marTop w:val="0"/>
      <w:marBottom w:val="0"/>
      <w:divBdr>
        <w:top w:val="none" w:sz="0" w:space="0" w:color="auto"/>
        <w:left w:val="none" w:sz="0" w:space="0" w:color="auto"/>
        <w:bottom w:val="none" w:sz="0" w:space="0" w:color="auto"/>
        <w:right w:val="none" w:sz="0" w:space="0" w:color="auto"/>
      </w:divBdr>
    </w:div>
    <w:div w:id="1489705956">
      <w:bodyDiv w:val="1"/>
      <w:marLeft w:val="0"/>
      <w:marRight w:val="0"/>
      <w:marTop w:val="0"/>
      <w:marBottom w:val="0"/>
      <w:divBdr>
        <w:top w:val="none" w:sz="0" w:space="0" w:color="auto"/>
        <w:left w:val="none" w:sz="0" w:space="0" w:color="auto"/>
        <w:bottom w:val="none" w:sz="0" w:space="0" w:color="auto"/>
        <w:right w:val="none" w:sz="0" w:space="0" w:color="auto"/>
      </w:divBdr>
    </w:div>
    <w:div w:id="1493139007">
      <w:bodyDiv w:val="1"/>
      <w:marLeft w:val="0"/>
      <w:marRight w:val="0"/>
      <w:marTop w:val="0"/>
      <w:marBottom w:val="0"/>
      <w:divBdr>
        <w:top w:val="none" w:sz="0" w:space="0" w:color="auto"/>
        <w:left w:val="none" w:sz="0" w:space="0" w:color="auto"/>
        <w:bottom w:val="none" w:sz="0" w:space="0" w:color="auto"/>
        <w:right w:val="none" w:sz="0" w:space="0" w:color="auto"/>
      </w:divBdr>
    </w:div>
    <w:div w:id="1493327584">
      <w:bodyDiv w:val="1"/>
      <w:marLeft w:val="0"/>
      <w:marRight w:val="0"/>
      <w:marTop w:val="0"/>
      <w:marBottom w:val="0"/>
      <w:divBdr>
        <w:top w:val="none" w:sz="0" w:space="0" w:color="auto"/>
        <w:left w:val="none" w:sz="0" w:space="0" w:color="auto"/>
        <w:bottom w:val="none" w:sz="0" w:space="0" w:color="auto"/>
        <w:right w:val="none" w:sz="0" w:space="0" w:color="auto"/>
      </w:divBdr>
    </w:div>
    <w:div w:id="1495681721">
      <w:bodyDiv w:val="1"/>
      <w:marLeft w:val="0"/>
      <w:marRight w:val="0"/>
      <w:marTop w:val="0"/>
      <w:marBottom w:val="0"/>
      <w:divBdr>
        <w:top w:val="none" w:sz="0" w:space="0" w:color="auto"/>
        <w:left w:val="none" w:sz="0" w:space="0" w:color="auto"/>
        <w:bottom w:val="none" w:sz="0" w:space="0" w:color="auto"/>
        <w:right w:val="none" w:sz="0" w:space="0" w:color="auto"/>
      </w:divBdr>
    </w:div>
    <w:div w:id="1498230688">
      <w:bodyDiv w:val="1"/>
      <w:marLeft w:val="0"/>
      <w:marRight w:val="0"/>
      <w:marTop w:val="0"/>
      <w:marBottom w:val="0"/>
      <w:divBdr>
        <w:top w:val="none" w:sz="0" w:space="0" w:color="auto"/>
        <w:left w:val="none" w:sz="0" w:space="0" w:color="auto"/>
        <w:bottom w:val="none" w:sz="0" w:space="0" w:color="auto"/>
        <w:right w:val="none" w:sz="0" w:space="0" w:color="auto"/>
      </w:divBdr>
    </w:div>
    <w:div w:id="1500073181">
      <w:bodyDiv w:val="1"/>
      <w:marLeft w:val="0"/>
      <w:marRight w:val="0"/>
      <w:marTop w:val="0"/>
      <w:marBottom w:val="0"/>
      <w:divBdr>
        <w:top w:val="none" w:sz="0" w:space="0" w:color="auto"/>
        <w:left w:val="none" w:sz="0" w:space="0" w:color="auto"/>
        <w:bottom w:val="none" w:sz="0" w:space="0" w:color="auto"/>
        <w:right w:val="none" w:sz="0" w:space="0" w:color="auto"/>
      </w:divBdr>
    </w:div>
    <w:div w:id="1502312425">
      <w:bodyDiv w:val="1"/>
      <w:marLeft w:val="0"/>
      <w:marRight w:val="0"/>
      <w:marTop w:val="0"/>
      <w:marBottom w:val="0"/>
      <w:divBdr>
        <w:top w:val="none" w:sz="0" w:space="0" w:color="auto"/>
        <w:left w:val="none" w:sz="0" w:space="0" w:color="auto"/>
        <w:bottom w:val="none" w:sz="0" w:space="0" w:color="auto"/>
        <w:right w:val="none" w:sz="0" w:space="0" w:color="auto"/>
      </w:divBdr>
    </w:div>
    <w:div w:id="1503545098">
      <w:bodyDiv w:val="1"/>
      <w:marLeft w:val="0"/>
      <w:marRight w:val="0"/>
      <w:marTop w:val="0"/>
      <w:marBottom w:val="0"/>
      <w:divBdr>
        <w:top w:val="none" w:sz="0" w:space="0" w:color="auto"/>
        <w:left w:val="none" w:sz="0" w:space="0" w:color="auto"/>
        <w:bottom w:val="none" w:sz="0" w:space="0" w:color="auto"/>
        <w:right w:val="none" w:sz="0" w:space="0" w:color="auto"/>
      </w:divBdr>
    </w:div>
    <w:div w:id="1510564059">
      <w:bodyDiv w:val="1"/>
      <w:marLeft w:val="0"/>
      <w:marRight w:val="0"/>
      <w:marTop w:val="0"/>
      <w:marBottom w:val="0"/>
      <w:divBdr>
        <w:top w:val="none" w:sz="0" w:space="0" w:color="auto"/>
        <w:left w:val="none" w:sz="0" w:space="0" w:color="auto"/>
        <w:bottom w:val="none" w:sz="0" w:space="0" w:color="auto"/>
        <w:right w:val="none" w:sz="0" w:space="0" w:color="auto"/>
      </w:divBdr>
    </w:div>
    <w:div w:id="1513565469">
      <w:bodyDiv w:val="1"/>
      <w:marLeft w:val="0"/>
      <w:marRight w:val="0"/>
      <w:marTop w:val="0"/>
      <w:marBottom w:val="0"/>
      <w:divBdr>
        <w:top w:val="none" w:sz="0" w:space="0" w:color="auto"/>
        <w:left w:val="none" w:sz="0" w:space="0" w:color="auto"/>
        <w:bottom w:val="none" w:sz="0" w:space="0" w:color="auto"/>
        <w:right w:val="none" w:sz="0" w:space="0" w:color="auto"/>
      </w:divBdr>
    </w:div>
    <w:div w:id="1515025350">
      <w:bodyDiv w:val="1"/>
      <w:marLeft w:val="0"/>
      <w:marRight w:val="0"/>
      <w:marTop w:val="0"/>
      <w:marBottom w:val="0"/>
      <w:divBdr>
        <w:top w:val="none" w:sz="0" w:space="0" w:color="auto"/>
        <w:left w:val="none" w:sz="0" w:space="0" w:color="auto"/>
        <w:bottom w:val="none" w:sz="0" w:space="0" w:color="auto"/>
        <w:right w:val="none" w:sz="0" w:space="0" w:color="auto"/>
      </w:divBdr>
    </w:div>
    <w:div w:id="1521360454">
      <w:bodyDiv w:val="1"/>
      <w:marLeft w:val="0"/>
      <w:marRight w:val="0"/>
      <w:marTop w:val="0"/>
      <w:marBottom w:val="0"/>
      <w:divBdr>
        <w:top w:val="none" w:sz="0" w:space="0" w:color="auto"/>
        <w:left w:val="none" w:sz="0" w:space="0" w:color="auto"/>
        <w:bottom w:val="none" w:sz="0" w:space="0" w:color="auto"/>
        <w:right w:val="none" w:sz="0" w:space="0" w:color="auto"/>
      </w:divBdr>
    </w:div>
    <w:div w:id="1535800826">
      <w:bodyDiv w:val="1"/>
      <w:marLeft w:val="0"/>
      <w:marRight w:val="0"/>
      <w:marTop w:val="0"/>
      <w:marBottom w:val="0"/>
      <w:divBdr>
        <w:top w:val="none" w:sz="0" w:space="0" w:color="auto"/>
        <w:left w:val="none" w:sz="0" w:space="0" w:color="auto"/>
        <w:bottom w:val="none" w:sz="0" w:space="0" w:color="auto"/>
        <w:right w:val="none" w:sz="0" w:space="0" w:color="auto"/>
      </w:divBdr>
    </w:div>
    <w:div w:id="1539199488">
      <w:bodyDiv w:val="1"/>
      <w:marLeft w:val="0"/>
      <w:marRight w:val="0"/>
      <w:marTop w:val="0"/>
      <w:marBottom w:val="0"/>
      <w:divBdr>
        <w:top w:val="none" w:sz="0" w:space="0" w:color="auto"/>
        <w:left w:val="none" w:sz="0" w:space="0" w:color="auto"/>
        <w:bottom w:val="none" w:sz="0" w:space="0" w:color="auto"/>
        <w:right w:val="none" w:sz="0" w:space="0" w:color="auto"/>
      </w:divBdr>
    </w:div>
    <w:div w:id="1539976375">
      <w:bodyDiv w:val="1"/>
      <w:marLeft w:val="0"/>
      <w:marRight w:val="0"/>
      <w:marTop w:val="0"/>
      <w:marBottom w:val="0"/>
      <w:divBdr>
        <w:top w:val="none" w:sz="0" w:space="0" w:color="auto"/>
        <w:left w:val="none" w:sz="0" w:space="0" w:color="auto"/>
        <w:bottom w:val="none" w:sz="0" w:space="0" w:color="auto"/>
        <w:right w:val="none" w:sz="0" w:space="0" w:color="auto"/>
      </w:divBdr>
    </w:div>
    <w:div w:id="1545947430">
      <w:bodyDiv w:val="1"/>
      <w:marLeft w:val="0"/>
      <w:marRight w:val="0"/>
      <w:marTop w:val="0"/>
      <w:marBottom w:val="0"/>
      <w:divBdr>
        <w:top w:val="none" w:sz="0" w:space="0" w:color="auto"/>
        <w:left w:val="none" w:sz="0" w:space="0" w:color="auto"/>
        <w:bottom w:val="none" w:sz="0" w:space="0" w:color="auto"/>
        <w:right w:val="none" w:sz="0" w:space="0" w:color="auto"/>
      </w:divBdr>
    </w:div>
    <w:div w:id="1548226048">
      <w:bodyDiv w:val="1"/>
      <w:marLeft w:val="0"/>
      <w:marRight w:val="0"/>
      <w:marTop w:val="0"/>
      <w:marBottom w:val="0"/>
      <w:divBdr>
        <w:top w:val="none" w:sz="0" w:space="0" w:color="auto"/>
        <w:left w:val="none" w:sz="0" w:space="0" w:color="auto"/>
        <w:bottom w:val="none" w:sz="0" w:space="0" w:color="auto"/>
        <w:right w:val="none" w:sz="0" w:space="0" w:color="auto"/>
      </w:divBdr>
    </w:div>
    <w:div w:id="1548449156">
      <w:bodyDiv w:val="1"/>
      <w:marLeft w:val="0"/>
      <w:marRight w:val="0"/>
      <w:marTop w:val="0"/>
      <w:marBottom w:val="0"/>
      <w:divBdr>
        <w:top w:val="none" w:sz="0" w:space="0" w:color="auto"/>
        <w:left w:val="none" w:sz="0" w:space="0" w:color="auto"/>
        <w:bottom w:val="none" w:sz="0" w:space="0" w:color="auto"/>
        <w:right w:val="none" w:sz="0" w:space="0" w:color="auto"/>
      </w:divBdr>
    </w:div>
    <w:div w:id="1557738193">
      <w:bodyDiv w:val="1"/>
      <w:marLeft w:val="0"/>
      <w:marRight w:val="0"/>
      <w:marTop w:val="0"/>
      <w:marBottom w:val="0"/>
      <w:divBdr>
        <w:top w:val="none" w:sz="0" w:space="0" w:color="auto"/>
        <w:left w:val="none" w:sz="0" w:space="0" w:color="auto"/>
        <w:bottom w:val="none" w:sz="0" w:space="0" w:color="auto"/>
        <w:right w:val="none" w:sz="0" w:space="0" w:color="auto"/>
      </w:divBdr>
    </w:div>
    <w:div w:id="1562905628">
      <w:bodyDiv w:val="1"/>
      <w:marLeft w:val="0"/>
      <w:marRight w:val="0"/>
      <w:marTop w:val="0"/>
      <w:marBottom w:val="0"/>
      <w:divBdr>
        <w:top w:val="none" w:sz="0" w:space="0" w:color="auto"/>
        <w:left w:val="none" w:sz="0" w:space="0" w:color="auto"/>
        <w:bottom w:val="none" w:sz="0" w:space="0" w:color="auto"/>
        <w:right w:val="none" w:sz="0" w:space="0" w:color="auto"/>
      </w:divBdr>
    </w:div>
    <w:div w:id="1564415182">
      <w:bodyDiv w:val="1"/>
      <w:marLeft w:val="0"/>
      <w:marRight w:val="0"/>
      <w:marTop w:val="0"/>
      <w:marBottom w:val="0"/>
      <w:divBdr>
        <w:top w:val="none" w:sz="0" w:space="0" w:color="auto"/>
        <w:left w:val="none" w:sz="0" w:space="0" w:color="auto"/>
        <w:bottom w:val="none" w:sz="0" w:space="0" w:color="auto"/>
        <w:right w:val="none" w:sz="0" w:space="0" w:color="auto"/>
      </w:divBdr>
    </w:div>
    <w:div w:id="1586260028">
      <w:bodyDiv w:val="1"/>
      <w:marLeft w:val="0"/>
      <w:marRight w:val="0"/>
      <w:marTop w:val="0"/>
      <w:marBottom w:val="0"/>
      <w:divBdr>
        <w:top w:val="none" w:sz="0" w:space="0" w:color="auto"/>
        <w:left w:val="none" w:sz="0" w:space="0" w:color="auto"/>
        <w:bottom w:val="none" w:sz="0" w:space="0" w:color="auto"/>
        <w:right w:val="none" w:sz="0" w:space="0" w:color="auto"/>
      </w:divBdr>
    </w:div>
    <w:div w:id="1587153266">
      <w:bodyDiv w:val="1"/>
      <w:marLeft w:val="0"/>
      <w:marRight w:val="0"/>
      <w:marTop w:val="0"/>
      <w:marBottom w:val="0"/>
      <w:divBdr>
        <w:top w:val="none" w:sz="0" w:space="0" w:color="auto"/>
        <w:left w:val="none" w:sz="0" w:space="0" w:color="auto"/>
        <w:bottom w:val="none" w:sz="0" w:space="0" w:color="auto"/>
        <w:right w:val="none" w:sz="0" w:space="0" w:color="auto"/>
      </w:divBdr>
    </w:div>
    <w:div w:id="1600092568">
      <w:bodyDiv w:val="1"/>
      <w:marLeft w:val="0"/>
      <w:marRight w:val="0"/>
      <w:marTop w:val="0"/>
      <w:marBottom w:val="0"/>
      <w:divBdr>
        <w:top w:val="none" w:sz="0" w:space="0" w:color="auto"/>
        <w:left w:val="none" w:sz="0" w:space="0" w:color="auto"/>
        <w:bottom w:val="none" w:sz="0" w:space="0" w:color="auto"/>
        <w:right w:val="none" w:sz="0" w:space="0" w:color="auto"/>
      </w:divBdr>
    </w:div>
    <w:div w:id="1600481508">
      <w:bodyDiv w:val="1"/>
      <w:marLeft w:val="0"/>
      <w:marRight w:val="0"/>
      <w:marTop w:val="0"/>
      <w:marBottom w:val="0"/>
      <w:divBdr>
        <w:top w:val="none" w:sz="0" w:space="0" w:color="auto"/>
        <w:left w:val="none" w:sz="0" w:space="0" w:color="auto"/>
        <w:bottom w:val="none" w:sz="0" w:space="0" w:color="auto"/>
        <w:right w:val="none" w:sz="0" w:space="0" w:color="auto"/>
      </w:divBdr>
    </w:div>
    <w:div w:id="1602226357">
      <w:bodyDiv w:val="1"/>
      <w:marLeft w:val="0"/>
      <w:marRight w:val="0"/>
      <w:marTop w:val="0"/>
      <w:marBottom w:val="0"/>
      <w:divBdr>
        <w:top w:val="none" w:sz="0" w:space="0" w:color="auto"/>
        <w:left w:val="none" w:sz="0" w:space="0" w:color="auto"/>
        <w:bottom w:val="none" w:sz="0" w:space="0" w:color="auto"/>
        <w:right w:val="none" w:sz="0" w:space="0" w:color="auto"/>
      </w:divBdr>
    </w:div>
    <w:div w:id="1602378434">
      <w:bodyDiv w:val="1"/>
      <w:marLeft w:val="0"/>
      <w:marRight w:val="0"/>
      <w:marTop w:val="0"/>
      <w:marBottom w:val="0"/>
      <w:divBdr>
        <w:top w:val="none" w:sz="0" w:space="0" w:color="auto"/>
        <w:left w:val="none" w:sz="0" w:space="0" w:color="auto"/>
        <w:bottom w:val="none" w:sz="0" w:space="0" w:color="auto"/>
        <w:right w:val="none" w:sz="0" w:space="0" w:color="auto"/>
      </w:divBdr>
    </w:div>
    <w:div w:id="1608662273">
      <w:bodyDiv w:val="1"/>
      <w:marLeft w:val="0"/>
      <w:marRight w:val="0"/>
      <w:marTop w:val="0"/>
      <w:marBottom w:val="0"/>
      <w:divBdr>
        <w:top w:val="none" w:sz="0" w:space="0" w:color="auto"/>
        <w:left w:val="none" w:sz="0" w:space="0" w:color="auto"/>
        <w:bottom w:val="none" w:sz="0" w:space="0" w:color="auto"/>
        <w:right w:val="none" w:sz="0" w:space="0" w:color="auto"/>
      </w:divBdr>
    </w:div>
    <w:div w:id="1610964166">
      <w:bodyDiv w:val="1"/>
      <w:marLeft w:val="0"/>
      <w:marRight w:val="0"/>
      <w:marTop w:val="0"/>
      <w:marBottom w:val="0"/>
      <w:divBdr>
        <w:top w:val="none" w:sz="0" w:space="0" w:color="auto"/>
        <w:left w:val="none" w:sz="0" w:space="0" w:color="auto"/>
        <w:bottom w:val="none" w:sz="0" w:space="0" w:color="auto"/>
        <w:right w:val="none" w:sz="0" w:space="0" w:color="auto"/>
      </w:divBdr>
    </w:div>
    <w:div w:id="1614285595">
      <w:bodyDiv w:val="1"/>
      <w:marLeft w:val="0"/>
      <w:marRight w:val="0"/>
      <w:marTop w:val="0"/>
      <w:marBottom w:val="0"/>
      <w:divBdr>
        <w:top w:val="none" w:sz="0" w:space="0" w:color="auto"/>
        <w:left w:val="none" w:sz="0" w:space="0" w:color="auto"/>
        <w:bottom w:val="none" w:sz="0" w:space="0" w:color="auto"/>
        <w:right w:val="none" w:sz="0" w:space="0" w:color="auto"/>
      </w:divBdr>
    </w:div>
    <w:div w:id="1639408676">
      <w:bodyDiv w:val="1"/>
      <w:marLeft w:val="0"/>
      <w:marRight w:val="0"/>
      <w:marTop w:val="0"/>
      <w:marBottom w:val="0"/>
      <w:divBdr>
        <w:top w:val="none" w:sz="0" w:space="0" w:color="auto"/>
        <w:left w:val="none" w:sz="0" w:space="0" w:color="auto"/>
        <w:bottom w:val="none" w:sz="0" w:space="0" w:color="auto"/>
        <w:right w:val="none" w:sz="0" w:space="0" w:color="auto"/>
      </w:divBdr>
    </w:div>
    <w:div w:id="1661931903">
      <w:bodyDiv w:val="1"/>
      <w:marLeft w:val="0"/>
      <w:marRight w:val="0"/>
      <w:marTop w:val="0"/>
      <w:marBottom w:val="0"/>
      <w:divBdr>
        <w:top w:val="none" w:sz="0" w:space="0" w:color="auto"/>
        <w:left w:val="none" w:sz="0" w:space="0" w:color="auto"/>
        <w:bottom w:val="none" w:sz="0" w:space="0" w:color="auto"/>
        <w:right w:val="none" w:sz="0" w:space="0" w:color="auto"/>
      </w:divBdr>
    </w:div>
    <w:div w:id="1679117831">
      <w:bodyDiv w:val="1"/>
      <w:marLeft w:val="0"/>
      <w:marRight w:val="0"/>
      <w:marTop w:val="0"/>
      <w:marBottom w:val="0"/>
      <w:divBdr>
        <w:top w:val="none" w:sz="0" w:space="0" w:color="auto"/>
        <w:left w:val="none" w:sz="0" w:space="0" w:color="auto"/>
        <w:bottom w:val="none" w:sz="0" w:space="0" w:color="auto"/>
        <w:right w:val="none" w:sz="0" w:space="0" w:color="auto"/>
      </w:divBdr>
    </w:div>
    <w:div w:id="1681081762">
      <w:bodyDiv w:val="1"/>
      <w:marLeft w:val="0"/>
      <w:marRight w:val="0"/>
      <w:marTop w:val="0"/>
      <w:marBottom w:val="0"/>
      <w:divBdr>
        <w:top w:val="none" w:sz="0" w:space="0" w:color="auto"/>
        <w:left w:val="none" w:sz="0" w:space="0" w:color="auto"/>
        <w:bottom w:val="none" w:sz="0" w:space="0" w:color="auto"/>
        <w:right w:val="none" w:sz="0" w:space="0" w:color="auto"/>
      </w:divBdr>
    </w:div>
    <w:div w:id="1683243799">
      <w:bodyDiv w:val="1"/>
      <w:marLeft w:val="0"/>
      <w:marRight w:val="0"/>
      <w:marTop w:val="0"/>
      <w:marBottom w:val="0"/>
      <w:divBdr>
        <w:top w:val="none" w:sz="0" w:space="0" w:color="auto"/>
        <w:left w:val="none" w:sz="0" w:space="0" w:color="auto"/>
        <w:bottom w:val="none" w:sz="0" w:space="0" w:color="auto"/>
        <w:right w:val="none" w:sz="0" w:space="0" w:color="auto"/>
      </w:divBdr>
    </w:div>
    <w:div w:id="1688679933">
      <w:bodyDiv w:val="1"/>
      <w:marLeft w:val="0"/>
      <w:marRight w:val="0"/>
      <w:marTop w:val="0"/>
      <w:marBottom w:val="0"/>
      <w:divBdr>
        <w:top w:val="none" w:sz="0" w:space="0" w:color="auto"/>
        <w:left w:val="none" w:sz="0" w:space="0" w:color="auto"/>
        <w:bottom w:val="none" w:sz="0" w:space="0" w:color="auto"/>
        <w:right w:val="none" w:sz="0" w:space="0" w:color="auto"/>
      </w:divBdr>
    </w:div>
    <w:div w:id="1689065505">
      <w:bodyDiv w:val="1"/>
      <w:marLeft w:val="0"/>
      <w:marRight w:val="0"/>
      <w:marTop w:val="0"/>
      <w:marBottom w:val="0"/>
      <w:divBdr>
        <w:top w:val="none" w:sz="0" w:space="0" w:color="auto"/>
        <w:left w:val="none" w:sz="0" w:space="0" w:color="auto"/>
        <w:bottom w:val="none" w:sz="0" w:space="0" w:color="auto"/>
        <w:right w:val="none" w:sz="0" w:space="0" w:color="auto"/>
      </w:divBdr>
    </w:div>
    <w:div w:id="1689259674">
      <w:bodyDiv w:val="1"/>
      <w:marLeft w:val="0"/>
      <w:marRight w:val="0"/>
      <w:marTop w:val="0"/>
      <w:marBottom w:val="0"/>
      <w:divBdr>
        <w:top w:val="none" w:sz="0" w:space="0" w:color="auto"/>
        <w:left w:val="none" w:sz="0" w:space="0" w:color="auto"/>
        <w:bottom w:val="none" w:sz="0" w:space="0" w:color="auto"/>
        <w:right w:val="none" w:sz="0" w:space="0" w:color="auto"/>
      </w:divBdr>
    </w:div>
    <w:div w:id="1693415388">
      <w:bodyDiv w:val="1"/>
      <w:marLeft w:val="0"/>
      <w:marRight w:val="0"/>
      <w:marTop w:val="0"/>
      <w:marBottom w:val="0"/>
      <w:divBdr>
        <w:top w:val="none" w:sz="0" w:space="0" w:color="auto"/>
        <w:left w:val="none" w:sz="0" w:space="0" w:color="auto"/>
        <w:bottom w:val="none" w:sz="0" w:space="0" w:color="auto"/>
        <w:right w:val="none" w:sz="0" w:space="0" w:color="auto"/>
      </w:divBdr>
    </w:div>
    <w:div w:id="1695382192">
      <w:bodyDiv w:val="1"/>
      <w:marLeft w:val="0"/>
      <w:marRight w:val="0"/>
      <w:marTop w:val="0"/>
      <w:marBottom w:val="0"/>
      <w:divBdr>
        <w:top w:val="none" w:sz="0" w:space="0" w:color="auto"/>
        <w:left w:val="none" w:sz="0" w:space="0" w:color="auto"/>
        <w:bottom w:val="none" w:sz="0" w:space="0" w:color="auto"/>
        <w:right w:val="none" w:sz="0" w:space="0" w:color="auto"/>
      </w:divBdr>
    </w:div>
    <w:div w:id="1700155157">
      <w:bodyDiv w:val="1"/>
      <w:marLeft w:val="0"/>
      <w:marRight w:val="0"/>
      <w:marTop w:val="0"/>
      <w:marBottom w:val="0"/>
      <w:divBdr>
        <w:top w:val="none" w:sz="0" w:space="0" w:color="auto"/>
        <w:left w:val="none" w:sz="0" w:space="0" w:color="auto"/>
        <w:bottom w:val="none" w:sz="0" w:space="0" w:color="auto"/>
        <w:right w:val="none" w:sz="0" w:space="0" w:color="auto"/>
      </w:divBdr>
    </w:div>
    <w:div w:id="1701782090">
      <w:bodyDiv w:val="1"/>
      <w:marLeft w:val="0"/>
      <w:marRight w:val="0"/>
      <w:marTop w:val="0"/>
      <w:marBottom w:val="0"/>
      <w:divBdr>
        <w:top w:val="none" w:sz="0" w:space="0" w:color="auto"/>
        <w:left w:val="none" w:sz="0" w:space="0" w:color="auto"/>
        <w:bottom w:val="none" w:sz="0" w:space="0" w:color="auto"/>
        <w:right w:val="none" w:sz="0" w:space="0" w:color="auto"/>
      </w:divBdr>
    </w:div>
    <w:div w:id="1702707593">
      <w:bodyDiv w:val="1"/>
      <w:marLeft w:val="0"/>
      <w:marRight w:val="0"/>
      <w:marTop w:val="0"/>
      <w:marBottom w:val="0"/>
      <w:divBdr>
        <w:top w:val="none" w:sz="0" w:space="0" w:color="auto"/>
        <w:left w:val="none" w:sz="0" w:space="0" w:color="auto"/>
        <w:bottom w:val="none" w:sz="0" w:space="0" w:color="auto"/>
        <w:right w:val="none" w:sz="0" w:space="0" w:color="auto"/>
      </w:divBdr>
    </w:div>
    <w:div w:id="1707414607">
      <w:bodyDiv w:val="1"/>
      <w:marLeft w:val="0"/>
      <w:marRight w:val="0"/>
      <w:marTop w:val="0"/>
      <w:marBottom w:val="0"/>
      <w:divBdr>
        <w:top w:val="none" w:sz="0" w:space="0" w:color="auto"/>
        <w:left w:val="none" w:sz="0" w:space="0" w:color="auto"/>
        <w:bottom w:val="none" w:sz="0" w:space="0" w:color="auto"/>
        <w:right w:val="none" w:sz="0" w:space="0" w:color="auto"/>
      </w:divBdr>
    </w:div>
    <w:div w:id="1710953621">
      <w:bodyDiv w:val="1"/>
      <w:marLeft w:val="0"/>
      <w:marRight w:val="0"/>
      <w:marTop w:val="0"/>
      <w:marBottom w:val="0"/>
      <w:divBdr>
        <w:top w:val="none" w:sz="0" w:space="0" w:color="auto"/>
        <w:left w:val="none" w:sz="0" w:space="0" w:color="auto"/>
        <w:bottom w:val="none" w:sz="0" w:space="0" w:color="auto"/>
        <w:right w:val="none" w:sz="0" w:space="0" w:color="auto"/>
      </w:divBdr>
    </w:div>
    <w:div w:id="1712992155">
      <w:bodyDiv w:val="1"/>
      <w:marLeft w:val="0"/>
      <w:marRight w:val="0"/>
      <w:marTop w:val="0"/>
      <w:marBottom w:val="0"/>
      <w:divBdr>
        <w:top w:val="none" w:sz="0" w:space="0" w:color="auto"/>
        <w:left w:val="none" w:sz="0" w:space="0" w:color="auto"/>
        <w:bottom w:val="none" w:sz="0" w:space="0" w:color="auto"/>
        <w:right w:val="none" w:sz="0" w:space="0" w:color="auto"/>
      </w:divBdr>
    </w:div>
    <w:div w:id="1716852700">
      <w:bodyDiv w:val="1"/>
      <w:marLeft w:val="0"/>
      <w:marRight w:val="0"/>
      <w:marTop w:val="0"/>
      <w:marBottom w:val="0"/>
      <w:divBdr>
        <w:top w:val="none" w:sz="0" w:space="0" w:color="auto"/>
        <w:left w:val="none" w:sz="0" w:space="0" w:color="auto"/>
        <w:bottom w:val="none" w:sz="0" w:space="0" w:color="auto"/>
        <w:right w:val="none" w:sz="0" w:space="0" w:color="auto"/>
      </w:divBdr>
    </w:div>
    <w:div w:id="1717120444">
      <w:bodyDiv w:val="1"/>
      <w:marLeft w:val="0"/>
      <w:marRight w:val="0"/>
      <w:marTop w:val="0"/>
      <w:marBottom w:val="0"/>
      <w:divBdr>
        <w:top w:val="none" w:sz="0" w:space="0" w:color="auto"/>
        <w:left w:val="none" w:sz="0" w:space="0" w:color="auto"/>
        <w:bottom w:val="none" w:sz="0" w:space="0" w:color="auto"/>
        <w:right w:val="none" w:sz="0" w:space="0" w:color="auto"/>
      </w:divBdr>
    </w:div>
    <w:div w:id="1722092496">
      <w:bodyDiv w:val="1"/>
      <w:marLeft w:val="0"/>
      <w:marRight w:val="0"/>
      <w:marTop w:val="0"/>
      <w:marBottom w:val="0"/>
      <w:divBdr>
        <w:top w:val="none" w:sz="0" w:space="0" w:color="auto"/>
        <w:left w:val="none" w:sz="0" w:space="0" w:color="auto"/>
        <w:bottom w:val="none" w:sz="0" w:space="0" w:color="auto"/>
        <w:right w:val="none" w:sz="0" w:space="0" w:color="auto"/>
      </w:divBdr>
    </w:div>
    <w:div w:id="1724527297">
      <w:bodyDiv w:val="1"/>
      <w:marLeft w:val="0"/>
      <w:marRight w:val="0"/>
      <w:marTop w:val="0"/>
      <w:marBottom w:val="0"/>
      <w:divBdr>
        <w:top w:val="none" w:sz="0" w:space="0" w:color="auto"/>
        <w:left w:val="none" w:sz="0" w:space="0" w:color="auto"/>
        <w:bottom w:val="none" w:sz="0" w:space="0" w:color="auto"/>
        <w:right w:val="none" w:sz="0" w:space="0" w:color="auto"/>
      </w:divBdr>
    </w:div>
    <w:div w:id="1729114280">
      <w:bodyDiv w:val="1"/>
      <w:marLeft w:val="0"/>
      <w:marRight w:val="0"/>
      <w:marTop w:val="0"/>
      <w:marBottom w:val="0"/>
      <w:divBdr>
        <w:top w:val="none" w:sz="0" w:space="0" w:color="auto"/>
        <w:left w:val="none" w:sz="0" w:space="0" w:color="auto"/>
        <w:bottom w:val="none" w:sz="0" w:space="0" w:color="auto"/>
        <w:right w:val="none" w:sz="0" w:space="0" w:color="auto"/>
      </w:divBdr>
    </w:div>
    <w:div w:id="1730615846">
      <w:bodyDiv w:val="1"/>
      <w:marLeft w:val="0"/>
      <w:marRight w:val="0"/>
      <w:marTop w:val="0"/>
      <w:marBottom w:val="0"/>
      <w:divBdr>
        <w:top w:val="none" w:sz="0" w:space="0" w:color="auto"/>
        <w:left w:val="none" w:sz="0" w:space="0" w:color="auto"/>
        <w:bottom w:val="none" w:sz="0" w:space="0" w:color="auto"/>
        <w:right w:val="none" w:sz="0" w:space="0" w:color="auto"/>
      </w:divBdr>
    </w:div>
    <w:div w:id="1733656040">
      <w:bodyDiv w:val="1"/>
      <w:marLeft w:val="0"/>
      <w:marRight w:val="0"/>
      <w:marTop w:val="0"/>
      <w:marBottom w:val="0"/>
      <w:divBdr>
        <w:top w:val="none" w:sz="0" w:space="0" w:color="auto"/>
        <w:left w:val="none" w:sz="0" w:space="0" w:color="auto"/>
        <w:bottom w:val="none" w:sz="0" w:space="0" w:color="auto"/>
        <w:right w:val="none" w:sz="0" w:space="0" w:color="auto"/>
      </w:divBdr>
    </w:div>
    <w:div w:id="1748842947">
      <w:bodyDiv w:val="1"/>
      <w:marLeft w:val="0"/>
      <w:marRight w:val="0"/>
      <w:marTop w:val="0"/>
      <w:marBottom w:val="0"/>
      <w:divBdr>
        <w:top w:val="none" w:sz="0" w:space="0" w:color="auto"/>
        <w:left w:val="none" w:sz="0" w:space="0" w:color="auto"/>
        <w:bottom w:val="none" w:sz="0" w:space="0" w:color="auto"/>
        <w:right w:val="none" w:sz="0" w:space="0" w:color="auto"/>
      </w:divBdr>
    </w:div>
    <w:div w:id="1750734660">
      <w:bodyDiv w:val="1"/>
      <w:marLeft w:val="0"/>
      <w:marRight w:val="0"/>
      <w:marTop w:val="0"/>
      <w:marBottom w:val="0"/>
      <w:divBdr>
        <w:top w:val="none" w:sz="0" w:space="0" w:color="auto"/>
        <w:left w:val="none" w:sz="0" w:space="0" w:color="auto"/>
        <w:bottom w:val="none" w:sz="0" w:space="0" w:color="auto"/>
        <w:right w:val="none" w:sz="0" w:space="0" w:color="auto"/>
      </w:divBdr>
    </w:div>
    <w:div w:id="1751199879">
      <w:bodyDiv w:val="1"/>
      <w:marLeft w:val="0"/>
      <w:marRight w:val="0"/>
      <w:marTop w:val="0"/>
      <w:marBottom w:val="0"/>
      <w:divBdr>
        <w:top w:val="none" w:sz="0" w:space="0" w:color="auto"/>
        <w:left w:val="none" w:sz="0" w:space="0" w:color="auto"/>
        <w:bottom w:val="none" w:sz="0" w:space="0" w:color="auto"/>
        <w:right w:val="none" w:sz="0" w:space="0" w:color="auto"/>
      </w:divBdr>
    </w:div>
    <w:div w:id="1755468386">
      <w:bodyDiv w:val="1"/>
      <w:marLeft w:val="0"/>
      <w:marRight w:val="0"/>
      <w:marTop w:val="0"/>
      <w:marBottom w:val="0"/>
      <w:divBdr>
        <w:top w:val="none" w:sz="0" w:space="0" w:color="auto"/>
        <w:left w:val="none" w:sz="0" w:space="0" w:color="auto"/>
        <w:bottom w:val="none" w:sz="0" w:space="0" w:color="auto"/>
        <w:right w:val="none" w:sz="0" w:space="0" w:color="auto"/>
      </w:divBdr>
    </w:div>
    <w:div w:id="1767117423">
      <w:bodyDiv w:val="1"/>
      <w:marLeft w:val="0"/>
      <w:marRight w:val="0"/>
      <w:marTop w:val="0"/>
      <w:marBottom w:val="0"/>
      <w:divBdr>
        <w:top w:val="none" w:sz="0" w:space="0" w:color="auto"/>
        <w:left w:val="none" w:sz="0" w:space="0" w:color="auto"/>
        <w:bottom w:val="none" w:sz="0" w:space="0" w:color="auto"/>
        <w:right w:val="none" w:sz="0" w:space="0" w:color="auto"/>
      </w:divBdr>
    </w:div>
    <w:div w:id="1797482390">
      <w:bodyDiv w:val="1"/>
      <w:marLeft w:val="0"/>
      <w:marRight w:val="0"/>
      <w:marTop w:val="0"/>
      <w:marBottom w:val="0"/>
      <w:divBdr>
        <w:top w:val="none" w:sz="0" w:space="0" w:color="auto"/>
        <w:left w:val="none" w:sz="0" w:space="0" w:color="auto"/>
        <w:bottom w:val="none" w:sz="0" w:space="0" w:color="auto"/>
        <w:right w:val="none" w:sz="0" w:space="0" w:color="auto"/>
      </w:divBdr>
    </w:div>
    <w:div w:id="1799030313">
      <w:bodyDiv w:val="1"/>
      <w:marLeft w:val="0"/>
      <w:marRight w:val="0"/>
      <w:marTop w:val="0"/>
      <w:marBottom w:val="0"/>
      <w:divBdr>
        <w:top w:val="none" w:sz="0" w:space="0" w:color="auto"/>
        <w:left w:val="none" w:sz="0" w:space="0" w:color="auto"/>
        <w:bottom w:val="none" w:sz="0" w:space="0" w:color="auto"/>
        <w:right w:val="none" w:sz="0" w:space="0" w:color="auto"/>
      </w:divBdr>
    </w:div>
    <w:div w:id="1801991055">
      <w:bodyDiv w:val="1"/>
      <w:marLeft w:val="0"/>
      <w:marRight w:val="0"/>
      <w:marTop w:val="0"/>
      <w:marBottom w:val="0"/>
      <w:divBdr>
        <w:top w:val="none" w:sz="0" w:space="0" w:color="auto"/>
        <w:left w:val="none" w:sz="0" w:space="0" w:color="auto"/>
        <w:bottom w:val="none" w:sz="0" w:space="0" w:color="auto"/>
        <w:right w:val="none" w:sz="0" w:space="0" w:color="auto"/>
      </w:divBdr>
    </w:div>
    <w:div w:id="1803228048">
      <w:bodyDiv w:val="1"/>
      <w:marLeft w:val="0"/>
      <w:marRight w:val="0"/>
      <w:marTop w:val="0"/>
      <w:marBottom w:val="0"/>
      <w:divBdr>
        <w:top w:val="none" w:sz="0" w:space="0" w:color="auto"/>
        <w:left w:val="none" w:sz="0" w:space="0" w:color="auto"/>
        <w:bottom w:val="none" w:sz="0" w:space="0" w:color="auto"/>
        <w:right w:val="none" w:sz="0" w:space="0" w:color="auto"/>
      </w:divBdr>
    </w:div>
    <w:div w:id="1817261194">
      <w:bodyDiv w:val="1"/>
      <w:marLeft w:val="0"/>
      <w:marRight w:val="0"/>
      <w:marTop w:val="0"/>
      <w:marBottom w:val="0"/>
      <w:divBdr>
        <w:top w:val="none" w:sz="0" w:space="0" w:color="auto"/>
        <w:left w:val="none" w:sz="0" w:space="0" w:color="auto"/>
        <w:bottom w:val="none" w:sz="0" w:space="0" w:color="auto"/>
        <w:right w:val="none" w:sz="0" w:space="0" w:color="auto"/>
      </w:divBdr>
    </w:div>
    <w:div w:id="1817797297">
      <w:bodyDiv w:val="1"/>
      <w:marLeft w:val="0"/>
      <w:marRight w:val="0"/>
      <w:marTop w:val="0"/>
      <w:marBottom w:val="0"/>
      <w:divBdr>
        <w:top w:val="none" w:sz="0" w:space="0" w:color="auto"/>
        <w:left w:val="none" w:sz="0" w:space="0" w:color="auto"/>
        <w:bottom w:val="none" w:sz="0" w:space="0" w:color="auto"/>
        <w:right w:val="none" w:sz="0" w:space="0" w:color="auto"/>
      </w:divBdr>
    </w:div>
    <w:div w:id="1821582573">
      <w:bodyDiv w:val="1"/>
      <w:marLeft w:val="0"/>
      <w:marRight w:val="0"/>
      <w:marTop w:val="0"/>
      <w:marBottom w:val="0"/>
      <w:divBdr>
        <w:top w:val="none" w:sz="0" w:space="0" w:color="auto"/>
        <w:left w:val="none" w:sz="0" w:space="0" w:color="auto"/>
        <w:bottom w:val="none" w:sz="0" w:space="0" w:color="auto"/>
        <w:right w:val="none" w:sz="0" w:space="0" w:color="auto"/>
      </w:divBdr>
    </w:div>
    <w:div w:id="1824278211">
      <w:bodyDiv w:val="1"/>
      <w:marLeft w:val="0"/>
      <w:marRight w:val="0"/>
      <w:marTop w:val="0"/>
      <w:marBottom w:val="0"/>
      <w:divBdr>
        <w:top w:val="none" w:sz="0" w:space="0" w:color="auto"/>
        <w:left w:val="none" w:sz="0" w:space="0" w:color="auto"/>
        <w:bottom w:val="none" w:sz="0" w:space="0" w:color="auto"/>
        <w:right w:val="none" w:sz="0" w:space="0" w:color="auto"/>
      </w:divBdr>
    </w:div>
    <w:div w:id="1828859702">
      <w:bodyDiv w:val="1"/>
      <w:marLeft w:val="0"/>
      <w:marRight w:val="0"/>
      <w:marTop w:val="0"/>
      <w:marBottom w:val="0"/>
      <w:divBdr>
        <w:top w:val="none" w:sz="0" w:space="0" w:color="auto"/>
        <w:left w:val="none" w:sz="0" w:space="0" w:color="auto"/>
        <w:bottom w:val="none" w:sz="0" w:space="0" w:color="auto"/>
        <w:right w:val="none" w:sz="0" w:space="0" w:color="auto"/>
      </w:divBdr>
    </w:div>
    <w:div w:id="1829206050">
      <w:bodyDiv w:val="1"/>
      <w:marLeft w:val="0"/>
      <w:marRight w:val="0"/>
      <w:marTop w:val="0"/>
      <w:marBottom w:val="0"/>
      <w:divBdr>
        <w:top w:val="none" w:sz="0" w:space="0" w:color="auto"/>
        <w:left w:val="none" w:sz="0" w:space="0" w:color="auto"/>
        <w:bottom w:val="none" w:sz="0" w:space="0" w:color="auto"/>
        <w:right w:val="none" w:sz="0" w:space="0" w:color="auto"/>
      </w:divBdr>
    </w:div>
    <w:div w:id="1834683575">
      <w:bodyDiv w:val="1"/>
      <w:marLeft w:val="0"/>
      <w:marRight w:val="0"/>
      <w:marTop w:val="0"/>
      <w:marBottom w:val="0"/>
      <w:divBdr>
        <w:top w:val="none" w:sz="0" w:space="0" w:color="auto"/>
        <w:left w:val="none" w:sz="0" w:space="0" w:color="auto"/>
        <w:bottom w:val="none" w:sz="0" w:space="0" w:color="auto"/>
        <w:right w:val="none" w:sz="0" w:space="0" w:color="auto"/>
      </w:divBdr>
    </w:div>
    <w:div w:id="1835416653">
      <w:bodyDiv w:val="1"/>
      <w:marLeft w:val="0"/>
      <w:marRight w:val="0"/>
      <w:marTop w:val="0"/>
      <w:marBottom w:val="0"/>
      <w:divBdr>
        <w:top w:val="none" w:sz="0" w:space="0" w:color="auto"/>
        <w:left w:val="none" w:sz="0" w:space="0" w:color="auto"/>
        <w:bottom w:val="none" w:sz="0" w:space="0" w:color="auto"/>
        <w:right w:val="none" w:sz="0" w:space="0" w:color="auto"/>
      </w:divBdr>
    </w:div>
    <w:div w:id="1837305846">
      <w:bodyDiv w:val="1"/>
      <w:marLeft w:val="0"/>
      <w:marRight w:val="0"/>
      <w:marTop w:val="0"/>
      <w:marBottom w:val="0"/>
      <w:divBdr>
        <w:top w:val="none" w:sz="0" w:space="0" w:color="auto"/>
        <w:left w:val="none" w:sz="0" w:space="0" w:color="auto"/>
        <w:bottom w:val="none" w:sz="0" w:space="0" w:color="auto"/>
        <w:right w:val="none" w:sz="0" w:space="0" w:color="auto"/>
      </w:divBdr>
    </w:div>
    <w:div w:id="1842309775">
      <w:bodyDiv w:val="1"/>
      <w:marLeft w:val="0"/>
      <w:marRight w:val="0"/>
      <w:marTop w:val="0"/>
      <w:marBottom w:val="0"/>
      <w:divBdr>
        <w:top w:val="none" w:sz="0" w:space="0" w:color="auto"/>
        <w:left w:val="none" w:sz="0" w:space="0" w:color="auto"/>
        <w:bottom w:val="none" w:sz="0" w:space="0" w:color="auto"/>
        <w:right w:val="none" w:sz="0" w:space="0" w:color="auto"/>
      </w:divBdr>
    </w:div>
    <w:div w:id="1845050832">
      <w:bodyDiv w:val="1"/>
      <w:marLeft w:val="0"/>
      <w:marRight w:val="0"/>
      <w:marTop w:val="0"/>
      <w:marBottom w:val="0"/>
      <w:divBdr>
        <w:top w:val="none" w:sz="0" w:space="0" w:color="auto"/>
        <w:left w:val="none" w:sz="0" w:space="0" w:color="auto"/>
        <w:bottom w:val="none" w:sz="0" w:space="0" w:color="auto"/>
        <w:right w:val="none" w:sz="0" w:space="0" w:color="auto"/>
      </w:divBdr>
    </w:div>
    <w:div w:id="1847935633">
      <w:bodyDiv w:val="1"/>
      <w:marLeft w:val="0"/>
      <w:marRight w:val="0"/>
      <w:marTop w:val="0"/>
      <w:marBottom w:val="0"/>
      <w:divBdr>
        <w:top w:val="none" w:sz="0" w:space="0" w:color="auto"/>
        <w:left w:val="none" w:sz="0" w:space="0" w:color="auto"/>
        <w:bottom w:val="none" w:sz="0" w:space="0" w:color="auto"/>
        <w:right w:val="none" w:sz="0" w:space="0" w:color="auto"/>
      </w:divBdr>
    </w:div>
    <w:div w:id="1854420000">
      <w:bodyDiv w:val="1"/>
      <w:marLeft w:val="0"/>
      <w:marRight w:val="0"/>
      <w:marTop w:val="0"/>
      <w:marBottom w:val="0"/>
      <w:divBdr>
        <w:top w:val="none" w:sz="0" w:space="0" w:color="auto"/>
        <w:left w:val="none" w:sz="0" w:space="0" w:color="auto"/>
        <w:bottom w:val="none" w:sz="0" w:space="0" w:color="auto"/>
        <w:right w:val="none" w:sz="0" w:space="0" w:color="auto"/>
      </w:divBdr>
    </w:div>
    <w:div w:id="1856840170">
      <w:bodyDiv w:val="1"/>
      <w:marLeft w:val="0"/>
      <w:marRight w:val="0"/>
      <w:marTop w:val="0"/>
      <w:marBottom w:val="0"/>
      <w:divBdr>
        <w:top w:val="none" w:sz="0" w:space="0" w:color="auto"/>
        <w:left w:val="none" w:sz="0" w:space="0" w:color="auto"/>
        <w:bottom w:val="none" w:sz="0" w:space="0" w:color="auto"/>
        <w:right w:val="none" w:sz="0" w:space="0" w:color="auto"/>
      </w:divBdr>
    </w:div>
    <w:div w:id="1864855546">
      <w:bodyDiv w:val="1"/>
      <w:marLeft w:val="0"/>
      <w:marRight w:val="0"/>
      <w:marTop w:val="0"/>
      <w:marBottom w:val="0"/>
      <w:divBdr>
        <w:top w:val="none" w:sz="0" w:space="0" w:color="auto"/>
        <w:left w:val="none" w:sz="0" w:space="0" w:color="auto"/>
        <w:bottom w:val="none" w:sz="0" w:space="0" w:color="auto"/>
        <w:right w:val="none" w:sz="0" w:space="0" w:color="auto"/>
      </w:divBdr>
    </w:div>
    <w:div w:id="1868711543">
      <w:bodyDiv w:val="1"/>
      <w:marLeft w:val="0"/>
      <w:marRight w:val="0"/>
      <w:marTop w:val="0"/>
      <w:marBottom w:val="0"/>
      <w:divBdr>
        <w:top w:val="none" w:sz="0" w:space="0" w:color="auto"/>
        <w:left w:val="none" w:sz="0" w:space="0" w:color="auto"/>
        <w:bottom w:val="none" w:sz="0" w:space="0" w:color="auto"/>
        <w:right w:val="none" w:sz="0" w:space="0" w:color="auto"/>
      </w:divBdr>
    </w:div>
    <w:div w:id="1869562503">
      <w:bodyDiv w:val="1"/>
      <w:marLeft w:val="0"/>
      <w:marRight w:val="0"/>
      <w:marTop w:val="0"/>
      <w:marBottom w:val="0"/>
      <w:divBdr>
        <w:top w:val="none" w:sz="0" w:space="0" w:color="auto"/>
        <w:left w:val="none" w:sz="0" w:space="0" w:color="auto"/>
        <w:bottom w:val="none" w:sz="0" w:space="0" w:color="auto"/>
        <w:right w:val="none" w:sz="0" w:space="0" w:color="auto"/>
      </w:divBdr>
    </w:div>
    <w:div w:id="1874809203">
      <w:bodyDiv w:val="1"/>
      <w:marLeft w:val="0"/>
      <w:marRight w:val="0"/>
      <w:marTop w:val="0"/>
      <w:marBottom w:val="0"/>
      <w:divBdr>
        <w:top w:val="none" w:sz="0" w:space="0" w:color="auto"/>
        <w:left w:val="none" w:sz="0" w:space="0" w:color="auto"/>
        <w:bottom w:val="none" w:sz="0" w:space="0" w:color="auto"/>
        <w:right w:val="none" w:sz="0" w:space="0" w:color="auto"/>
      </w:divBdr>
    </w:div>
    <w:div w:id="1877695778">
      <w:bodyDiv w:val="1"/>
      <w:marLeft w:val="0"/>
      <w:marRight w:val="0"/>
      <w:marTop w:val="0"/>
      <w:marBottom w:val="0"/>
      <w:divBdr>
        <w:top w:val="none" w:sz="0" w:space="0" w:color="auto"/>
        <w:left w:val="none" w:sz="0" w:space="0" w:color="auto"/>
        <w:bottom w:val="none" w:sz="0" w:space="0" w:color="auto"/>
        <w:right w:val="none" w:sz="0" w:space="0" w:color="auto"/>
      </w:divBdr>
    </w:div>
    <w:div w:id="1883713090">
      <w:bodyDiv w:val="1"/>
      <w:marLeft w:val="0"/>
      <w:marRight w:val="0"/>
      <w:marTop w:val="0"/>
      <w:marBottom w:val="0"/>
      <w:divBdr>
        <w:top w:val="none" w:sz="0" w:space="0" w:color="auto"/>
        <w:left w:val="none" w:sz="0" w:space="0" w:color="auto"/>
        <w:bottom w:val="none" w:sz="0" w:space="0" w:color="auto"/>
        <w:right w:val="none" w:sz="0" w:space="0" w:color="auto"/>
      </w:divBdr>
    </w:div>
    <w:div w:id="1894540535">
      <w:bodyDiv w:val="1"/>
      <w:marLeft w:val="0"/>
      <w:marRight w:val="0"/>
      <w:marTop w:val="0"/>
      <w:marBottom w:val="0"/>
      <w:divBdr>
        <w:top w:val="none" w:sz="0" w:space="0" w:color="auto"/>
        <w:left w:val="none" w:sz="0" w:space="0" w:color="auto"/>
        <w:bottom w:val="none" w:sz="0" w:space="0" w:color="auto"/>
        <w:right w:val="none" w:sz="0" w:space="0" w:color="auto"/>
      </w:divBdr>
    </w:div>
    <w:div w:id="1894582976">
      <w:bodyDiv w:val="1"/>
      <w:marLeft w:val="0"/>
      <w:marRight w:val="0"/>
      <w:marTop w:val="0"/>
      <w:marBottom w:val="0"/>
      <w:divBdr>
        <w:top w:val="none" w:sz="0" w:space="0" w:color="auto"/>
        <w:left w:val="none" w:sz="0" w:space="0" w:color="auto"/>
        <w:bottom w:val="none" w:sz="0" w:space="0" w:color="auto"/>
        <w:right w:val="none" w:sz="0" w:space="0" w:color="auto"/>
      </w:divBdr>
    </w:div>
    <w:div w:id="1899778979">
      <w:bodyDiv w:val="1"/>
      <w:marLeft w:val="0"/>
      <w:marRight w:val="0"/>
      <w:marTop w:val="0"/>
      <w:marBottom w:val="0"/>
      <w:divBdr>
        <w:top w:val="none" w:sz="0" w:space="0" w:color="auto"/>
        <w:left w:val="none" w:sz="0" w:space="0" w:color="auto"/>
        <w:bottom w:val="none" w:sz="0" w:space="0" w:color="auto"/>
        <w:right w:val="none" w:sz="0" w:space="0" w:color="auto"/>
      </w:divBdr>
    </w:div>
    <w:div w:id="1903060905">
      <w:bodyDiv w:val="1"/>
      <w:marLeft w:val="0"/>
      <w:marRight w:val="0"/>
      <w:marTop w:val="0"/>
      <w:marBottom w:val="0"/>
      <w:divBdr>
        <w:top w:val="none" w:sz="0" w:space="0" w:color="auto"/>
        <w:left w:val="none" w:sz="0" w:space="0" w:color="auto"/>
        <w:bottom w:val="none" w:sz="0" w:space="0" w:color="auto"/>
        <w:right w:val="none" w:sz="0" w:space="0" w:color="auto"/>
      </w:divBdr>
    </w:div>
    <w:div w:id="1909725974">
      <w:bodyDiv w:val="1"/>
      <w:marLeft w:val="0"/>
      <w:marRight w:val="0"/>
      <w:marTop w:val="0"/>
      <w:marBottom w:val="0"/>
      <w:divBdr>
        <w:top w:val="none" w:sz="0" w:space="0" w:color="auto"/>
        <w:left w:val="none" w:sz="0" w:space="0" w:color="auto"/>
        <w:bottom w:val="none" w:sz="0" w:space="0" w:color="auto"/>
        <w:right w:val="none" w:sz="0" w:space="0" w:color="auto"/>
      </w:divBdr>
    </w:div>
    <w:div w:id="1910842202">
      <w:bodyDiv w:val="1"/>
      <w:marLeft w:val="0"/>
      <w:marRight w:val="0"/>
      <w:marTop w:val="0"/>
      <w:marBottom w:val="0"/>
      <w:divBdr>
        <w:top w:val="none" w:sz="0" w:space="0" w:color="auto"/>
        <w:left w:val="none" w:sz="0" w:space="0" w:color="auto"/>
        <w:bottom w:val="none" w:sz="0" w:space="0" w:color="auto"/>
        <w:right w:val="none" w:sz="0" w:space="0" w:color="auto"/>
      </w:divBdr>
    </w:div>
    <w:div w:id="1911573082">
      <w:bodyDiv w:val="1"/>
      <w:marLeft w:val="0"/>
      <w:marRight w:val="0"/>
      <w:marTop w:val="0"/>
      <w:marBottom w:val="0"/>
      <w:divBdr>
        <w:top w:val="none" w:sz="0" w:space="0" w:color="auto"/>
        <w:left w:val="none" w:sz="0" w:space="0" w:color="auto"/>
        <w:bottom w:val="none" w:sz="0" w:space="0" w:color="auto"/>
        <w:right w:val="none" w:sz="0" w:space="0" w:color="auto"/>
      </w:divBdr>
    </w:div>
    <w:div w:id="1911648823">
      <w:bodyDiv w:val="1"/>
      <w:marLeft w:val="0"/>
      <w:marRight w:val="0"/>
      <w:marTop w:val="0"/>
      <w:marBottom w:val="0"/>
      <w:divBdr>
        <w:top w:val="none" w:sz="0" w:space="0" w:color="auto"/>
        <w:left w:val="none" w:sz="0" w:space="0" w:color="auto"/>
        <w:bottom w:val="none" w:sz="0" w:space="0" w:color="auto"/>
        <w:right w:val="none" w:sz="0" w:space="0" w:color="auto"/>
      </w:divBdr>
    </w:div>
    <w:div w:id="1916476510">
      <w:bodyDiv w:val="1"/>
      <w:marLeft w:val="0"/>
      <w:marRight w:val="0"/>
      <w:marTop w:val="0"/>
      <w:marBottom w:val="0"/>
      <w:divBdr>
        <w:top w:val="none" w:sz="0" w:space="0" w:color="auto"/>
        <w:left w:val="none" w:sz="0" w:space="0" w:color="auto"/>
        <w:bottom w:val="none" w:sz="0" w:space="0" w:color="auto"/>
        <w:right w:val="none" w:sz="0" w:space="0" w:color="auto"/>
      </w:divBdr>
    </w:div>
    <w:div w:id="1922134209">
      <w:bodyDiv w:val="1"/>
      <w:marLeft w:val="0"/>
      <w:marRight w:val="0"/>
      <w:marTop w:val="0"/>
      <w:marBottom w:val="0"/>
      <w:divBdr>
        <w:top w:val="none" w:sz="0" w:space="0" w:color="auto"/>
        <w:left w:val="none" w:sz="0" w:space="0" w:color="auto"/>
        <w:bottom w:val="none" w:sz="0" w:space="0" w:color="auto"/>
        <w:right w:val="none" w:sz="0" w:space="0" w:color="auto"/>
      </w:divBdr>
    </w:div>
    <w:div w:id="1922911394">
      <w:bodyDiv w:val="1"/>
      <w:marLeft w:val="0"/>
      <w:marRight w:val="0"/>
      <w:marTop w:val="0"/>
      <w:marBottom w:val="0"/>
      <w:divBdr>
        <w:top w:val="none" w:sz="0" w:space="0" w:color="auto"/>
        <w:left w:val="none" w:sz="0" w:space="0" w:color="auto"/>
        <w:bottom w:val="none" w:sz="0" w:space="0" w:color="auto"/>
        <w:right w:val="none" w:sz="0" w:space="0" w:color="auto"/>
      </w:divBdr>
    </w:div>
    <w:div w:id="1934430176">
      <w:bodyDiv w:val="1"/>
      <w:marLeft w:val="0"/>
      <w:marRight w:val="0"/>
      <w:marTop w:val="0"/>
      <w:marBottom w:val="0"/>
      <w:divBdr>
        <w:top w:val="none" w:sz="0" w:space="0" w:color="auto"/>
        <w:left w:val="none" w:sz="0" w:space="0" w:color="auto"/>
        <w:bottom w:val="none" w:sz="0" w:space="0" w:color="auto"/>
        <w:right w:val="none" w:sz="0" w:space="0" w:color="auto"/>
      </w:divBdr>
    </w:div>
    <w:div w:id="1937521448">
      <w:bodyDiv w:val="1"/>
      <w:marLeft w:val="0"/>
      <w:marRight w:val="0"/>
      <w:marTop w:val="0"/>
      <w:marBottom w:val="0"/>
      <w:divBdr>
        <w:top w:val="none" w:sz="0" w:space="0" w:color="auto"/>
        <w:left w:val="none" w:sz="0" w:space="0" w:color="auto"/>
        <w:bottom w:val="none" w:sz="0" w:space="0" w:color="auto"/>
        <w:right w:val="none" w:sz="0" w:space="0" w:color="auto"/>
      </w:divBdr>
    </w:div>
    <w:div w:id="1946450852">
      <w:bodyDiv w:val="1"/>
      <w:marLeft w:val="0"/>
      <w:marRight w:val="0"/>
      <w:marTop w:val="0"/>
      <w:marBottom w:val="0"/>
      <w:divBdr>
        <w:top w:val="none" w:sz="0" w:space="0" w:color="auto"/>
        <w:left w:val="none" w:sz="0" w:space="0" w:color="auto"/>
        <w:bottom w:val="none" w:sz="0" w:space="0" w:color="auto"/>
        <w:right w:val="none" w:sz="0" w:space="0" w:color="auto"/>
      </w:divBdr>
    </w:div>
    <w:div w:id="1949122980">
      <w:bodyDiv w:val="1"/>
      <w:marLeft w:val="0"/>
      <w:marRight w:val="0"/>
      <w:marTop w:val="0"/>
      <w:marBottom w:val="0"/>
      <w:divBdr>
        <w:top w:val="none" w:sz="0" w:space="0" w:color="auto"/>
        <w:left w:val="none" w:sz="0" w:space="0" w:color="auto"/>
        <w:bottom w:val="none" w:sz="0" w:space="0" w:color="auto"/>
        <w:right w:val="none" w:sz="0" w:space="0" w:color="auto"/>
      </w:divBdr>
    </w:div>
    <w:div w:id="1951863008">
      <w:bodyDiv w:val="1"/>
      <w:marLeft w:val="0"/>
      <w:marRight w:val="0"/>
      <w:marTop w:val="0"/>
      <w:marBottom w:val="0"/>
      <w:divBdr>
        <w:top w:val="none" w:sz="0" w:space="0" w:color="auto"/>
        <w:left w:val="none" w:sz="0" w:space="0" w:color="auto"/>
        <w:bottom w:val="none" w:sz="0" w:space="0" w:color="auto"/>
        <w:right w:val="none" w:sz="0" w:space="0" w:color="auto"/>
      </w:divBdr>
    </w:div>
    <w:div w:id="1955403857">
      <w:bodyDiv w:val="1"/>
      <w:marLeft w:val="0"/>
      <w:marRight w:val="0"/>
      <w:marTop w:val="0"/>
      <w:marBottom w:val="0"/>
      <w:divBdr>
        <w:top w:val="none" w:sz="0" w:space="0" w:color="auto"/>
        <w:left w:val="none" w:sz="0" w:space="0" w:color="auto"/>
        <w:bottom w:val="none" w:sz="0" w:space="0" w:color="auto"/>
        <w:right w:val="none" w:sz="0" w:space="0" w:color="auto"/>
      </w:divBdr>
    </w:div>
    <w:div w:id="1956863514">
      <w:bodyDiv w:val="1"/>
      <w:marLeft w:val="0"/>
      <w:marRight w:val="0"/>
      <w:marTop w:val="0"/>
      <w:marBottom w:val="0"/>
      <w:divBdr>
        <w:top w:val="none" w:sz="0" w:space="0" w:color="auto"/>
        <w:left w:val="none" w:sz="0" w:space="0" w:color="auto"/>
        <w:bottom w:val="none" w:sz="0" w:space="0" w:color="auto"/>
        <w:right w:val="none" w:sz="0" w:space="0" w:color="auto"/>
      </w:divBdr>
    </w:div>
    <w:div w:id="1957714462">
      <w:bodyDiv w:val="1"/>
      <w:marLeft w:val="0"/>
      <w:marRight w:val="0"/>
      <w:marTop w:val="0"/>
      <w:marBottom w:val="0"/>
      <w:divBdr>
        <w:top w:val="none" w:sz="0" w:space="0" w:color="auto"/>
        <w:left w:val="none" w:sz="0" w:space="0" w:color="auto"/>
        <w:bottom w:val="none" w:sz="0" w:space="0" w:color="auto"/>
        <w:right w:val="none" w:sz="0" w:space="0" w:color="auto"/>
      </w:divBdr>
    </w:div>
    <w:div w:id="1957827830">
      <w:bodyDiv w:val="1"/>
      <w:marLeft w:val="0"/>
      <w:marRight w:val="0"/>
      <w:marTop w:val="0"/>
      <w:marBottom w:val="0"/>
      <w:divBdr>
        <w:top w:val="none" w:sz="0" w:space="0" w:color="auto"/>
        <w:left w:val="none" w:sz="0" w:space="0" w:color="auto"/>
        <w:bottom w:val="none" w:sz="0" w:space="0" w:color="auto"/>
        <w:right w:val="none" w:sz="0" w:space="0" w:color="auto"/>
      </w:divBdr>
    </w:div>
    <w:div w:id="1958367978">
      <w:bodyDiv w:val="1"/>
      <w:marLeft w:val="0"/>
      <w:marRight w:val="0"/>
      <w:marTop w:val="0"/>
      <w:marBottom w:val="0"/>
      <w:divBdr>
        <w:top w:val="none" w:sz="0" w:space="0" w:color="auto"/>
        <w:left w:val="none" w:sz="0" w:space="0" w:color="auto"/>
        <w:bottom w:val="none" w:sz="0" w:space="0" w:color="auto"/>
        <w:right w:val="none" w:sz="0" w:space="0" w:color="auto"/>
      </w:divBdr>
    </w:div>
    <w:div w:id="1966302661">
      <w:bodyDiv w:val="1"/>
      <w:marLeft w:val="0"/>
      <w:marRight w:val="0"/>
      <w:marTop w:val="0"/>
      <w:marBottom w:val="0"/>
      <w:divBdr>
        <w:top w:val="none" w:sz="0" w:space="0" w:color="auto"/>
        <w:left w:val="none" w:sz="0" w:space="0" w:color="auto"/>
        <w:bottom w:val="none" w:sz="0" w:space="0" w:color="auto"/>
        <w:right w:val="none" w:sz="0" w:space="0" w:color="auto"/>
      </w:divBdr>
    </w:div>
    <w:div w:id="1974015727">
      <w:bodyDiv w:val="1"/>
      <w:marLeft w:val="0"/>
      <w:marRight w:val="0"/>
      <w:marTop w:val="0"/>
      <w:marBottom w:val="0"/>
      <w:divBdr>
        <w:top w:val="none" w:sz="0" w:space="0" w:color="auto"/>
        <w:left w:val="none" w:sz="0" w:space="0" w:color="auto"/>
        <w:bottom w:val="none" w:sz="0" w:space="0" w:color="auto"/>
        <w:right w:val="none" w:sz="0" w:space="0" w:color="auto"/>
      </w:divBdr>
    </w:div>
    <w:div w:id="1976063397">
      <w:bodyDiv w:val="1"/>
      <w:marLeft w:val="0"/>
      <w:marRight w:val="0"/>
      <w:marTop w:val="0"/>
      <w:marBottom w:val="0"/>
      <w:divBdr>
        <w:top w:val="none" w:sz="0" w:space="0" w:color="auto"/>
        <w:left w:val="none" w:sz="0" w:space="0" w:color="auto"/>
        <w:bottom w:val="none" w:sz="0" w:space="0" w:color="auto"/>
        <w:right w:val="none" w:sz="0" w:space="0" w:color="auto"/>
      </w:divBdr>
    </w:div>
    <w:div w:id="1977180539">
      <w:bodyDiv w:val="1"/>
      <w:marLeft w:val="0"/>
      <w:marRight w:val="0"/>
      <w:marTop w:val="0"/>
      <w:marBottom w:val="0"/>
      <w:divBdr>
        <w:top w:val="none" w:sz="0" w:space="0" w:color="auto"/>
        <w:left w:val="none" w:sz="0" w:space="0" w:color="auto"/>
        <w:bottom w:val="none" w:sz="0" w:space="0" w:color="auto"/>
        <w:right w:val="none" w:sz="0" w:space="0" w:color="auto"/>
      </w:divBdr>
    </w:div>
    <w:div w:id="1982148787">
      <w:bodyDiv w:val="1"/>
      <w:marLeft w:val="0"/>
      <w:marRight w:val="0"/>
      <w:marTop w:val="0"/>
      <w:marBottom w:val="0"/>
      <w:divBdr>
        <w:top w:val="none" w:sz="0" w:space="0" w:color="auto"/>
        <w:left w:val="none" w:sz="0" w:space="0" w:color="auto"/>
        <w:bottom w:val="none" w:sz="0" w:space="0" w:color="auto"/>
        <w:right w:val="none" w:sz="0" w:space="0" w:color="auto"/>
      </w:divBdr>
    </w:div>
    <w:div w:id="1983732148">
      <w:bodyDiv w:val="1"/>
      <w:marLeft w:val="0"/>
      <w:marRight w:val="0"/>
      <w:marTop w:val="0"/>
      <w:marBottom w:val="0"/>
      <w:divBdr>
        <w:top w:val="none" w:sz="0" w:space="0" w:color="auto"/>
        <w:left w:val="none" w:sz="0" w:space="0" w:color="auto"/>
        <w:bottom w:val="none" w:sz="0" w:space="0" w:color="auto"/>
        <w:right w:val="none" w:sz="0" w:space="0" w:color="auto"/>
      </w:divBdr>
    </w:div>
    <w:div w:id="1991709361">
      <w:bodyDiv w:val="1"/>
      <w:marLeft w:val="0"/>
      <w:marRight w:val="0"/>
      <w:marTop w:val="0"/>
      <w:marBottom w:val="0"/>
      <w:divBdr>
        <w:top w:val="none" w:sz="0" w:space="0" w:color="auto"/>
        <w:left w:val="none" w:sz="0" w:space="0" w:color="auto"/>
        <w:bottom w:val="none" w:sz="0" w:space="0" w:color="auto"/>
        <w:right w:val="none" w:sz="0" w:space="0" w:color="auto"/>
      </w:divBdr>
    </w:div>
    <w:div w:id="1996837094">
      <w:bodyDiv w:val="1"/>
      <w:marLeft w:val="0"/>
      <w:marRight w:val="0"/>
      <w:marTop w:val="0"/>
      <w:marBottom w:val="0"/>
      <w:divBdr>
        <w:top w:val="none" w:sz="0" w:space="0" w:color="auto"/>
        <w:left w:val="none" w:sz="0" w:space="0" w:color="auto"/>
        <w:bottom w:val="none" w:sz="0" w:space="0" w:color="auto"/>
        <w:right w:val="none" w:sz="0" w:space="0" w:color="auto"/>
      </w:divBdr>
    </w:div>
    <w:div w:id="1998146924">
      <w:bodyDiv w:val="1"/>
      <w:marLeft w:val="0"/>
      <w:marRight w:val="0"/>
      <w:marTop w:val="0"/>
      <w:marBottom w:val="0"/>
      <w:divBdr>
        <w:top w:val="none" w:sz="0" w:space="0" w:color="auto"/>
        <w:left w:val="none" w:sz="0" w:space="0" w:color="auto"/>
        <w:bottom w:val="none" w:sz="0" w:space="0" w:color="auto"/>
        <w:right w:val="none" w:sz="0" w:space="0" w:color="auto"/>
      </w:divBdr>
    </w:div>
    <w:div w:id="1998148585">
      <w:bodyDiv w:val="1"/>
      <w:marLeft w:val="0"/>
      <w:marRight w:val="0"/>
      <w:marTop w:val="0"/>
      <w:marBottom w:val="0"/>
      <w:divBdr>
        <w:top w:val="none" w:sz="0" w:space="0" w:color="auto"/>
        <w:left w:val="none" w:sz="0" w:space="0" w:color="auto"/>
        <w:bottom w:val="none" w:sz="0" w:space="0" w:color="auto"/>
        <w:right w:val="none" w:sz="0" w:space="0" w:color="auto"/>
      </w:divBdr>
    </w:div>
    <w:div w:id="1999726910">
      <w:bodyDiv w:val="1"/>
      <w:marLeft w:val="0"/>
      <w:marRight w:val="0"/>
      <w:marTop w:val="0"/>
      <w:marBottom w:val="0"/>
      <w:divBdr>
        <w:top w:val="none" w:sz="0" w:space="0" w:color="auto"/>
        <w:left w:val="none" w:sz="0" w:space="0" w:color="auto"/>
        <w:bottom w:val="none" w:sz="0" w:space="0" w:color="auto"/>
        <w:right w:val="none" w:sz="0" w:space="0" w:color="auto"/>
      </w:divBdr>
    </w:div>
    <w:div w:id="2009868417">
      <w:bodyDiv w:val="1"/>
      <w:marLeft w:val="0"/>
      <w:marRight w:val="0"/>
      <w:marTop w:val="0"/>
      <w:marBottom w:val="0"/>
      <w:divBdr>
        <w:top w:val="none" w:sz="0" w:space="0" w:color="auto"/>
        <w:left w:val="none" w:sz="0" w:space="0" w:color="auto"/>
        <w:bottom w:val="none" w:sz="0" w:space="0" w:color="auto"/>
        <w:right w:val="none" w:sz="0" w:space="0" w:color="auto"/>
      </w:divBdr>
    </w:div>
    <w:div w:id="2017882950">
      <w:bodyDiv w:val="1"/>
      <w:marLeft w:val="0"/>
      <w:marRight w:val="0"/>
      <w:marTop w:val="0"/>
      <w:marBottom w:val="0"/>
      <w:divBdr>
        <w:top w:val="none" w:sz="0" w:space="0" w:color="auto"/>
        <w:left w:val="none" w:sz="0" w:space="0" w:color="auto"/>
        <w:bottom w:val="none" w:sz="0" w:space="0" w:color="auto"/>
        <w:right w:val="none" w:sz="0" w:space="0" w:color="auto"/>
      </w:divBdr>
    </w:div>
    <w:div w:id="2022655991">
      <w:bodyDiv w:val="1"/>
      <w:marLeft w:val="0"/>
      <w:marRight w:val="0"/>
      <w:marTop w:val="0"/>
      <w:marBottom w:val="0"/>
      <w:divBdr>
        <w:top w:val="none" w:sz="0" w:space="0" w:color="auto"/>
        <w:left w:val="none" w:sz="0" w:space="0" w:color="auto"/>
        <w:bottom w:val="none" w:sz="0" w:space="0" w:color="auto"/>
        <w:right w:val="none" w:sz="0" w:space="0" w:color="auto"/>
      </w:divBdr>
    </w:div>
    <w:div w:id="2025159480">
      <w:bodyDiv w:val="1"/>
      <w:marLeft w:val="0"/>
      <w:marRight w:val="0"/>
      <w:marTop w:val="0"/>
      <w:marBottom w:val="0"/>
      <w:divBdr>
        <w:top w:val="none" w:sz="0" w:space="0" w:color="auto"/>
        <w:left w:val="none" w:sz="0" w:space="0" w:color="auto"/>
        <w:bottom w:val="none" w:sz="0" w:space="0" w:color="auto"/>
        <w:right w:val="none" w:sz="0" w:space="0" w:color="auto"/>
      </w:divBdr>
    </w:div>
    <w:div w:id="2027907223">
      <w:bodyDiv w:val="1"/>
      <w:marLeft w:val="0"/>
      <w:marRight w:val="0"/>
      <w:marTop w:val="0"/>
      <w:marBottom w:val="0"/>
      <w:divBdr>
        <w:top w:val="none" w:sz="0" w:space="0" w:color="auto"/>
        <w:left w:val="none" w:sz="0" w:space="0" w:color="auto"/>
        <w:bottom w:val="none" w:sz="0" w:space="0" w:color="auto"/>
        <w:right w:val="none" w:sz="0" w:space="0" w:color="auto"/>
      </w:divBdr>
    </w:div>
    <w:div w:id="2029288444">
      <w:bodyDiv w:val="1"/>
      <w:marLeft w:val="0"/>
      <w:marRight w:val="0"/>
      <w:marTop w:val="0"/>
      <w:marBottom w:val="0"/>
      <w:divBdr>
        <w:top w:val="none" w:sz="0" w:space="0" w:color="auto"/>
        <w:left w:val="none" w:sz="0" w:space="0" w:color="auto"/>
        <w:bottom w:val="none" w:sz="0" w:space="0" w:color="auto"/>
        <w:right w:val="none" w:sz="0" w:space="0" w:color="auto"/>
      </w:divBdr>
    </w:div>
    <w:div w:id="2029871579">
      <w:bodyDiv w:val="1"/>
      <w:marLeft w:val="0"/>
      <w:marRight w:val="0"/>
      <w:marTop w:val="0"/>
      <w:marBottom w:val="0"/>
      <w:divBdr>
        <w:top w:val="none" w:sz="0" w:space="0" w:color="auto"/>
        <w:left w:val="none" w:sz="0" w:space="0" w:color="auto"/>
        <w:bottom w:val="none" w:sz="0" w:space="0" w:color="auto"/>
        <w:right w:val="none" w:sz="0" w:space="0" w:color="auto"/>
      </w:divBdr>
    </w:div>
    <w:div w:id="2031250303">
      <w:bodyDiv w:val="1"/>
      <w:marLeft w:val="0"/>
      <w:marRight w:val="0"/>
      <w:marTop w:val="0"/>
      <w:marBottom w:val="0"/>
      <w:divBdr>
        <w:top w:val="none" w:sz="0" w:space="0" w:color="auto"/>
        <w:left w:val="none" w:sz="0" w:space="0" w:color="auto"/>
        <w:bottom w:val="none" w:sz="0" w:space="0" w:color="auto"/>
        <w:right w:val="none" w:sz="0" w:space="0" w:color="auto"/>
      </w:divBdr>
    </w:div>
    <w:div w:id="2035956097">
      <w:bodyDiv w:val="1"/>
      <w:marLeft w:val="0"/>
      <w:marRight w:val="0"/>
      <w:marTop w:val="0"/>
      <w:marBottom w:val="0"/>
      <w:divBdr>
        <w:top w:val="none" w:sz="0" w:space="0" w:color="auto"/>
        <w:left w:val="none" w:sz="0" w:space="0" w:color="auto"/>
        <w:bottom w:val="none" w:sz="0" w:space="0" w:color="auto"/>
        <w:right w:val="none" w:sz="0" w:space="0" w:color="auto"/>
      </w:divBdr>
    </w:div>
    <w:div w:id="2038776516">
      <w:bodyDiv w:val="1"/>
      <w:marLeft w:val="0"/>
      <w:marRight w:val="0"/>
      <w:marTop w:val="0"/>
      <w:marBottom w:val="0"/>
      <w:divBdr>
        <w:top w:val="none" w:sz="0" w:space="0" w:color="auto"/>
        <w:left w:val="none" w:sz="0" w:space="0" w:color="auto"/>
        <w:bottom w:val="none" w:sz="0" w:space="0" w:color="auto"/>
        <w:right w:val="none" w:sz="0" w:space="0" w:color="auto"/>
      </w:divBdr>
    </w:div>
    <w:div w:id="2044401994">
      <w:bodyDiv w:val="1"/>
      <w:marLeft w:val="0"/>
      <w:marRight w:val="0"/>
      <w:marTop w:val="0"/>
      <w:marBottom w:val="0"/>
      <w:divBdr>
        <w:top w:val="none" w:sz="0" w:space="0" w:color="auto"/>
        <w:left w:val="none" w:sz="0" w:space="0" w:color="auto"/>
        <w:bottom w:val="none" w:sz="0" w:space="0" w:color="auto"/>
        <w:right w:val="none" w:sz="0" w:space="0" w:color="auto"/>
      </w:divBdr>
    </w:div>
    <w:div w:id="2044863279">
      <w:bodyDiv w:val="1"/>
      <w:marLeft w:val="0"/>
      <w:marRight w:val="0"/>
      <w:marTop w:val="0"/>
      <w:marBottom w:val="0"/>
      <w:divBdr>
        <w:top w:val="none" w:sz="0" w:space="0" w:color="auto"/>
        <w:left w:val="none" w:sz="0" w:space="0" w:color="auto"/>
        <w:bottom w:val="none" w:sz="0" w:space="0" w:color="auto"/>
        <w:right w:val="none" w:sz="0" w:space="0" w:color="auto"/>
      </w:divBdr>
    </w:div>
    <w:div w:id="2047753716">
      <w:bodyDiv w:val="1"/>
      <w:marLeft w:val="0"/>
      <w:marRight w:val="0"/>
      <w:marTop w:val="0"/>
      <w:marBottom w:val="0"/>
      <w:divBdr>
        <w:top w:val="none" w:sz="0" w:space="0" w:color="auto"/>
        <w:left w:val="none" w:sz="0" w:space="0" w:color="auto"/>
        <w:bottom w:val="none" w:sz="0" w:space="0" w:color="auto"/>
        <w:right w:val="none" w:sz="0" w:space="0" w:color="auto"/>
      </w:divBdr>
      <w:divsChild>
        <w:div w:id="1953658771">
          <w:marLeft w:val="0"/>
          <w:marRight w:val="0"/>
          <w:marTop w:val="0"/>
          <w:marBottom w:val="0"/>
          <w:divBdr>
            <w:top w:val="none" w:sz="0" w:space="0" w:color="auto"/>
            <w:left w:val="none" w:sz="0" w:space="0" w:color="auto"/>
            <w:bottom w:val="none" w:sz="0" w:space="0" w:color="auto"/>
            <w:right w:val="none" w:sz="0" w:space="0" w:color="auto"/>
          </w:divBdr>
          <w:divsChild>
            <w:div w:id="967978817">
              <w:marLeft w:val="0"/>
              <w:marRight w:val="0"/>
              <w:marTop w:val="0"/>
              <w:marBottom w:val="0"/>
              <w:divBdr>
                <w:top w:val="none" w:sz="0" w:space="0" w:color="auto"/>
                <w:left w:val="none" w:sz="0" w:space="0" w:color="auto"/>
                <w:bottom w:val="none" w:sz="0" w:space="0" w:color="auto"/>
                <w:right w:val="none" w:sz="0" w:space="0" w:color="auto"/>
              </w:divBdr>
              <w:divsChild>
                <w:div w:id="1819419872">
                  <w:marLeft w:val="0"/>
                  <w:marRight w:val="0"/>
                  <w:marTop w:val="0"/>
                  <w:marBottom w:val="0"/>
                  <w:divBdr>
                    <w:top w:val="none" w:sz="0" w:space="0" w:color="auto"/>
                    <w:left w:val="none" w:sz="0" w:space="0" w:color="auto"/>
                    <w:bottom w:val="none" w:sz="0" w:space="0" w:color="auto"/>
                    <w:right w:val="none" w:sz="0" w:space="0" w:color="auto"/>
                  </w:divBdr>
                  <w:divsChild>
                    <w:div w:id="1518692445">
                      <w:marLeft w:val="0"/>
                      <w:marRight w:val="0"/>
                      <w:marTop w:val="0"/>
                      <w:marBottom w:val="0"/>
                      <w:divBdr>
                        <w:top w:val="none" w:sz="0" w:space="0" w:color="auto"/>
                        <w:left w:val="none" w:sz="0" w:space="0" w:color="auto"/>
                        <w:bottom w:val="none" w:sz="0" w:space="0" w:color="auto"/>
                        <w:right w:val="none" w:sz="0" w:space="0" w:color="auto"/>
                      </w:divBdr>
                      <w:divsChild>
                        <w:div w:id="746920544">
                          <w:marLeft w:val="0"/>
                          <w:marRight w:val="0"/>
                          <w:marTop w:val="0"/>
                          <w:marBottom w:val="0"/>
                          <w:divBdr>
                            <w:top w:val="none" w:sz="0" w:space="0" w:color="auto"/>
                            <w:left w:val="none" w:sz="0" w:space="0" w:color="auto"/>
                            <w:bottom w:val="none" w:sz="0" w:space="0" w:color="auto"/>
                            <w:right w:val="none" w:sz="0" w:space="0" w:color="auto"/>
                          </w:divBdr>
                          <w:divsChild>
                            <w:div w:id="1653408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59471836">
      <w:bodyDiv w:val="1"/>
      <w:marLeft w:val="0"/>
      <w:marRight w:val="0"/>
      <w:marTop w:val="0"/>
      <w:marBottom w:val="0"/>
      <w:divBdr>
        <w:top w:val="none" w:sz="0" w:space="0" w:color="auto"/>
        <w:left w:val="none" w:sz="0" w:space="0" w:color="auto"/>
        <w:bottom w:val="none" w:sz="0" w:space="0" w:color="auto"/>
        <w:right w:val="none" w:sz="0" w:space="0" w:color="auto"/>
      </w:divBdr>
    </w:div>
    <w:div w:id="2066639389">
      <w:bodyDiv w:val="1"/>
      <w:marLeft w:val="0"/>
      <w:marRight w:val="0"/>
      <w:marTop w:val="0"/>
      <w:marBottom w:val="0"/>
      <w:divBdr>
        <w:top w:val="none" w:sz="0" w:space="0" w:color="auto"/>
        <w:left w:val="none" w:sz="0" w:space="0" w:color="auto"/>
        <w:bottom w:val="none" w:sz="0" w:space="0" w:color="auto"/>
        <w:right w:val="none" w:sz="0" w:space="0" w:color="auto"/>
      </w:divBdr>
    </w:div>
    <w:div w:id="2066827624">
      <w:bodyDiv w:val="1"/>
      <w:marLeft w:val="0"/>
      <w:marRight w:val="0"/>
      <w:marTop w:val="0"/>
      <w:marBottom w:val="0"/>
      <w:divBdr>
        <w:top w:val="none" w:sz="0" w:space="0" w:color="auto"/>
        <w:left w:val="none" w:sz="0" w:space="0" w:color="auto"/>
        <w:bottom w:val="none" w:sz="0" w:space="0" w:color="auto"/>
        <w:right w:val="none" w:sz="0" w:space="0" w:color="auto"/>
      </w:divBdr>
    </w:div>
    <w:div w:id="2073650710">
      <w:bodyDiv w:val="1"/>
      <w:marLeft w:val="0"/>
      <w:marRight w:val="0"/>
      <w:marTop w:val="0"/>
      <w:marBottom w:val="0"/>
      <w:divBdr>
        <w:top w:val="none" w:sz="0" w:space="0" w:color="auto"/>
        <w:left w:val="none" w:sz="0" w:space="0" w:color="auto"/>
        <w:bottom w:val="none" w:sz="0" w:space="0" w:color="auto"/>
        <w:right w:val="none" w:sz="0" w:space="0" w:color="auto"/>
      </w:divBdr>
    </w:div>
    <w:div w:id="2081559156">
      <w:bodyDiv w:val="1"/>
      <w:marLeft w:val="0"/>
      <w:marRight w:val="0"/>
      <w:marTop w:val="0"/>
      <w:marBottom w:val="0"/>
      <w:divBdr>
        <w:top w:val="none" w:sz="0" w:space="0" w:color="auto"/>
        <w:left w:val="none" w:sz="0" w:space="0" w:color="auto"/>
        <w:bottom w:val="none" w:sz="0" w:space="0" w:color="auto"/>
        <w:right w:val="none" w:sz="0" w:space="0" w:color="auto"/>
      </w:divBdr>
    </w:div>
    <w:div w:id="2090226470">
      <w:bodyDiv w:val="1"/>
      <w:marLeft w:val="0"/>
      <w:marRight w:val="0"/>
      <w:marTop w:val="0"/>
      <w:marBottom w:val="0"/>
      <w:divBdr>
        <w:top w:val="none" w:sz="0" w:space="0" w:color="auto"/>
        <w:left w:val="none" w:sz="0" w:space="0" w:color="auto"/>
        <w:bottom w:val="none" w:sz="0" w:space="0" w:color="auto"/>
        <w:right w:val="none" w:sz="0" w:space="0" w:color="auto"/>
      </w:divBdr>
    </w:div>
    <w:div w:id="2096393454">
      <w:bodyDiv w:val="1"/>
      <w:marLeft w:val="0"/>
      <w:marRight w:val="0"/>
      <w:marTop w:val="0"/>
      <w:marBottom w:val="0"/>
      <w:divBdr>
        <w:top w:val="none" w:sz="0" w:space="0" w:color="auto"/>
        <w:left w:val="none" w:sz="0" w:space="0" w:color="auto"/>
        <w:bottom w:val="none" w:sz="0" w:space="0" w:color="auto"/>
        <w:right w:val="none" w:sz="0" w:space="0" w:color="auto"/>
      </w:divBdr>
    </w:div>
    <w:div w:id="2096827126">
      <w:bodyDiv w:val="1"/>
      <w:marLeft w:val="0"/>
      <w:marRight w:val="0"/>
      <w:marTop w:val="0"/>
      <w:marBottom w:val="0"/>
      <w:divBdr>
        <w:top w:val="none" w:sz="0" w:space="0" w:color="auto"/>
        <w:left w:val="none" w:sz="0" w:space="0" w:color="auto"/>
        <w:bottom w:val="none" w:sz="0" w:space="0" w:color="auto"/>
        <w:right w:val="none" w:sz="0" w:space="0" w:color="auto"/>
      </w:divBdr>
    </w:div>
    <w:div w:id="2118791408">
      <w:bodyDiv w:val="1"/>
      <w:marLeft w:val="0"/>
      <w:marRight w:val="0"/>
      <w:marTop w:val="0"/>
      <w:marBottom w:val="0"/>
      <w:divBdr>
        <w:top w:val="none" w:sz="0" w:space="0" w:color="auto"/>
        <w:left w:val="none" w:sz="0" w:space="0" w:color="auto"/>
        <w:bottom w:val="none" w:sz="0" w:space="0" w:color="auto"/>
        <w:right w:val="none" w:sz="0" w:space="0" w:color="auto"/>
      </w:divBdr>
    </w:div>
    <w:div w:id="2121948142">
      <w:bodyDiv w:val="1"/>
      <w:marLeft w:val="0"/>
      <w:marRight w:val="0"/>
      <w:marTop w:val="0"/>
      <w:marBottom w:val="0"/>
      <w:divBdr>
        <w:top w:val="none" w:sz="0" w:space="0" w:color="auto"/>
        <w:left w:val="none" w:sz="0" w:space="0" w:color="auto"/>
        <w:bottom w:val="none" w:sz="0" w:space="0" w:color="auto"/>
        <w:right w:val="none" w:sz="0" w:space="0" w:color="auto"/>
      </w:divBdr>
    </w:div>
    <w:div w:id="2122609067">
      <w:bodyDiv w:val="1"/>
      <w:marLeft w:val="0"/>
      <w:marRight w:val="0"/>
      <w:marTop w:val="0"/>
      <w:marBottom w:val="0"/>
      <w:divBdr>
        <w:top w:val="none" w:sz="0" w:space="0" w:color="auto"/>
        <w:left w:val="none" w:sz="0" w:space="0" w:color="auto"/>
        <w:bottom w:val="none" w:sz="0" w:space="0" w:color="auto"/>
        <w:right w:val="none" w:sz="0" w:space="0" w:color="auto"/>
      </w:divBdr>
    </w:div>
    <w:div w:id="2127263236">
      <w:bodyDiv w:val="1"/>
      <w:marLeft w:val="0"/>
      <w:marRight w:val="0"/>
      <w:marTop w:val="0"/>
      <w:marBottom w:val="0"/>
      <w:divBdr>
        <w:top w:val="none" w:sz="0" w:space="0" w:color="auto"/>
        <w:left w:val="none" w:sz="0" w:space="0" w:color="auto"/>
        <w:bottom w:val="none" w:sz="0" w:space="0" w:color="auto"/>
        <w:right w:val="none" w:sz="0" w:space="0" w:color="auto"/>
      </w:divBdr>
    </w:div>
    <w:div w:id="2130196449">
      <w:bodyDiv w:val="1"/>
      <w:marLeft w:val="0"/>
      <w:marRight w:val="0"/>
      <w:marTop w:val="0"/>
      <w:marBottom w:val="0"/>
      <w:divBdr>
        <w:top w:val="none" w:sz="0" w:space="0" w:color="auto"/>
        <w:left w:val="none" w:sz="0" w:space="0" w:color="auto"/>
        <w:bottom w:val="none" w:sz="0" w:space="0" w:color="auto"/>
        <w:right w:val="none" w:sz="0" w:space="0" w:color="auto"/>
      </w:divBdr>
    </w:div>
    <w:div w:id="2137021246">
      <w:bodyDiv w:val="1"/>
      <w:marLeft w:val="0"/>
      <w:marRight w:val="0"/>
      <w:marTop w:val="0"/>
      <w:marBottom w:val="0"/>
      <w:divBdr>
        <w:top w:val="none" w:sz="0" w:space="0" w:color="auto"/>
        <w:left w:val="none" w:sz="0" w:space="0" w:color="auto"/>
        <w:bottom w:val="none" w:sz="0" w:space="0" w:color="auto"/>
        <w:right w:val="none" w:sz="0" w:space="0" w:color="auto"/>
      </w:divBdr>
    </w:div>
    <w:div w:id="21380642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hyperlink" Target="https://doi.org/10.1002/2015WR017617" TargetMode="External"/><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24" Type="http://schemas.openxmlformats.org/officeDocument/2006/relationships/image" Target="media/image13.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microsoft.com/office/2011/relationships/people" Target="people.xml"/><Relationship Id="rId10" Type="http://schemas.microsoft.com/office/2016/09/relationships/commentsIds" Target="commentsIds.xml"/><Relationship Id="rId19" Type="http://schemas.openxmlformats.org/officeDocument/2006/relationships/image" Target="media/image8.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fontTable" Target="fontTable.xml"/><Relationship Id="rId30"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D27C2E923F1F4AAFA586E13E39E8C052"/>
        <w:category>
          <w:name w:val="General"/>
          <w:gallery w:val="placeholder"/>
        </w:category>
        <w:types>
          <w:type w:val="bbPlcHdr"/>
        </w:types>
        <w:behaviors>
          <w:behavior w:val="content"/>
        </w:behaviors>
        <w:guid w:val="{CE41315A-9DDC-477B-A857-B0C81CC7B4B0}"/>
      </w:docPartPr>
      <w:docPartBody>
        <w:p w:rsidR="005A5B92" w:rsidRDefault="009669C9" w:rsidP="009669C9">
          <w:pPr>
            <w:pStyle w:val="D27C2E923F1F4AAFA586E13E39E8C052"/>
          </w:pPr>
          <w:r w:rsidRPr="000F2BA1">
            <w:rPr>
              <w:rStyle w:val="PlaceholderText"/>
            </w:rPr>
            <w:t>Click or tap here to enter text.</w:t>
          </w:r>
        </w:p>
      </w:docPartBody>
    </w:docPart>
    <w:docPart>
      <w:docPartPr>
        <w:name w:val="FE1E794026254A7A827776D2FC73C1C4"/>
        <w:category>
          <w:name w:val="General"/>
          <w:gallery w:val="placeholder"/>
        </w:category>
        <w:types>
          <w:type w:val="bbPlcHdr"/>
        </w:types>
        <w:behaviors>
          <w:behavior w:val="content"/>
        </w:behaviors>
        <w:guid w:val="{1A47B1B2-4CB5-4E7E-B928-BC9661F32737}"/>
      </w:docPartPr>
      <w:docPartBody>
        <w:p w:rsidR="005A5B92" w:rsidRDefault="009669C9" w:rsidP="009669C9">
          <w:pPr>
            <w:pStyle w:val="FE1E794026254A7A827776D2FC73C1C4"/>
          </w:pPr>
          <w:r w:rsidRPr="000F2BA1">
            <w:rPr>
              <w:rStyle w:val="PlaceholderText"/>
            </w:rPr>
            <w:t>Click or tap here to enter text.</w:t>
          </w:r>
        </w:p>
      </w:docPartBody>
    </w:docPart>
    <w:docPart>
      <w:docPartPr>
        <w:name w:val="DefaultPlaceholder_-1854013440"/>
        <w:category>
          <w:name w:val="General"/>
          <w:gallery w:val="placeholder"/>
        </w:category>
        <w:types>
          <w:type w:val="bbPlcHdr"/>
        </w:types>
        <w:behaviors>
          <w:behavior w:val="content"/>
        </w:behaviors>
        <w:guid w:val="{D872FCAD-9587-4BF6-9C4A-5E4ACDBC24F7}"/>
      </w:docPartPr>
      <w:docPartBody>
        <w:p w:rsidR="005A5B92" w:rsidRDefault="009669C9">
          <w:r w:rsidRPr="006F238B">
            <w:rPr>
              <w:rStyle w:val="PlaceholderText"/>
            </w:rPr>
            <w:t>Click or tap here to enter text.</w:t>
          </w:r>
        </w:p>
      </w:docPartBody>
    </w:docPart>
    <w:docPart>
      <w:docPartPr>
        <w:name w:val="01F3DC716DD94498AFC9EBE6413AFAAC"/>
        <w:category>
          <w:name w:val="General"/>
          <w:gallery w:val="placeholder"/>
        </w:category>
        <w:types>
          <w:type w:val="bbPlcHdr"/>
        </w:types>
        <w:behaviors>
          <w:behavior w:val="content"/>
        </w:behaviors>
        <w:guid w:val="{FD824F51-2943-4760-8014-1C3AAA9BC112}"/>
      </w:docPartPr>
      <w:docPartBody>
        <w:p w:rsidR="005A5B92" w:rsidRDefault="009669C9" w:rsidP="009669C9">
          <w:pPr>
            <w:pStyle w:val="01F3DC716DD94498AFC9EBE6413AFAAC"/>
          </w:pPr>
          <w:r w:rsidRPr="000F2BA1">
            <w:rPr>
              <w:rStyle w:val="PlaceholderText"/>
            </w:rPr>
            <w:t>Click or tap here to enter text.</w:t>
          </w:r>
        </w:p>
      </w:docPartBody>
    </w:docPart>
    <w:docPart>
      <w:docPartPr>
        <w:name w:val="6B4E1C04833B44F3AFFE3B211111D625"/>
        <w:category>
          <w:name w:val="General"/>
          <w:gallery w:val="placeholder"/>
        </w:category>
        <w:types>
          <w:type w:val="bbPlcHdr"/>
        </w:types>
        <w:behaviors>
          <w:behavior w:val="content"/>
        </w:behaviors>
        <w:guid w:val="{C8B96051-4AB9-4E67-82AA-2166E54C7DBE}"/>
      </w:docPartPr>
      <w:docPartBody>
        <w:p w:rsidR="005A5B92" w:rsidRDefault="009669C9" w:rsidP="009669C9">
          <w:pPr>
            <w:pStyle w:val="6B4E1C04833B44F3AFFE3B211111D625"/>
          </w:pPr>
          <w:r w:rsidRPr="000F2BA1">
            <w:rPr>
              <w:rStyle w:val="PlaceholderText"/>
            </w:rPr>
            <w:t>Click or tap here to enter text.</w:t>
          </w:r>
        </w:p>
      </w:docPartBody>
    </w:docPart>
    <w:docPart>
      <w:docPartPr>
        <w:name w:val="18C172B6C5B5470EBB88B299A5288056"/>
        <w:category>
          <w:name w:val="General"/>
          <w:gallery w:val="placeholder"/>
        </w:category>
        <w:types>
          <w:type w:val="bbPlcHdr"/>
        </w:types>
        <w:behaviors>
          <w:behavior w:val="content"/>
        </w:behaviors>
        <w:guid w:val="{4990AC65-3BBD-4EFA-84DE-F69496968BD4}"/>
      </w:docPartPr>
      <w:docPartBody>
        <w:p w:rsidR="005A5B92" w:rsidRDefault="009669C9" w:rsidP="009669C9">
          <w:pPr>
            <w:pStyle w:val="18C172B6C5B5470EBB88B299A5288056"/>
          </w:pPr>
          <w:r w:rsidRPr="000F2BA1">
            <w:rPr>
              <w:rStyle w:val="PlaceholderText"/>
            </w:rPr>
            <w:t>Click or tap here to enter text.</w:t>
          </w:r>
        </w:p>
      </w:docPartBody>
    </w:docPart>
    <w:docPart>
      <w:docPartPr>
        <w:name w:val="5E86C4C95C284C47AE98808424389DBC"/>
        <w:category>
          <w:name w:val="General"/>
          <w:gallery w:val="placeholder"/>
        </w:category>
        <w:types>
          <w:type w:val="bbPlcHdr"/>
        </w:types>
        <w:behaviors>
          <w:behavior w:val="content"/>
        </w:behaviors>
        <w:guid w:val="{BCDE4807-B839-4D74-A870-58B8D880A095}"/>
      </w:docPartPr>
      <w:docPartBody>
        <w:p w:rsidR="005A5B92" w:rsidRDefault="009669C9" w:rsidP="009669C9">
          <w:pPr>
            <w:pStyle w:val="5E86C4C95C284C47AE98808424389DBC"/>
          </w:pPr>
          <w:r w:rsidRPr="000F2BA1">
            <w:rPr>
              <w:rStyle w:val="PlaceholderText"/>
            </w:rPr>
            <w:t>Click or tap here to enter text.</w:t>
          </w:r>
        </w:p>
      </w:docPartBody>
    </w:docPart>
    <w:docPart>
      <w:docPartPr>
        <w:name w:val="955E2492F9CC42F69796F9A9870B508C"/>
        <w:category>
          <w:name w:val="General"/>
          <w:gallery w:val="placeholder"/>
        </w:category>
        <w:types>
          <w:type w:val="bbPlcHdr"/>
        </w:types>
        <w:behaviors>
          <w:behavior w:val="content"/>
        </w:behaviors>
        <w:guid w:val="{F5EC7591-DD01-49BD-883F-F6EF6706AC78}"/>
      </w:docPartPr>
      <w:docPartBody>
        <w:p w:rsidR="005A5B92" w:rsidRDefault="009669C9" w:rsidP="009669C9">
          <w:pPr>
            <w:pStyle w:val="955E2492F9CC42F69796F9A9870B508C"/>
          </w:pPr>
          <w:r w:rsidRPr="000F2BA1">
            <w:rPr>
              <w:rStyle w:val="PlaceholderText"/>
            </w:rPr>
            <w:t>Click or tap here to enter text.</w:t>
          </w:r>
        </w:p>
      </w:docPartBody>
    </w:docPart>
    <w:docPart>
      <w:docPartPr>
        <w:name w:val="9774277C38D248D890FF681120B9D579"/>
        <w:category>
          <w:name w:val="General"/>
          <w:gallery w:val="placeholder"/>
        </w:category>
        <w:types>
          <w:type w:val="bbPlcHdr"/>
        </w:types>
        <w:behaviors>
          <w:behavior w:val="content"/>
        </w:behaviors>
        <w:guid w:val="{07223775-09F9-4E04-9FE0-704DE6D90068}"/>
      </w:docPartPr>
      <w:docPartBody>
        <w:p w:rsidR="007F014B" w:rsidRDefault="00DA3124" w:rsidP="00DA3124">
          <w:pPr>
            <w:pStyle w:val="9774277C38D248D890FF681120B9D579"/>
          </w:pPr>
          <w:r w:rsidRPr="006F238B">
            <w:rPr>
              <w:rStyle w:val="PlaceholderText"/>
            </w:rPr>
            <w:t>Click or tap here to enter text.</w:t>
          </w:r>
        </w:p>
      </w:docPartBody>
    </w:docPart>
    <w:docPart>
      <w:docPartPr>
        <w:name w:val="814F33130E654A3285741048CE03D3ED"/>
        <w:category>
          <w:name w:val="General"/>
          <w:gallery w:val="placeholder"/>
        </w:category>
        <w:types>
          <w:type w:val="bbPlcHdr"/>
        </w:types>
        <w:behaviors>
          <w:behavior w:val="content"/>
        </w:behaviors>
        <w:guid w:val="{9A5D52DF-A418-4788-B87F-001E2ABB1C87}"/>
      </w:docPartPr>
      <w:docPartBody>
        <w:p w:rsidR="007F014B" w:rsidRDefault="00DA3124" w:rsidP="00DA3124">
          <w:pPr>
            <w:pStyle w:val="814F33130E654A3285741048CE03D3ED"/>
          </w:pPr>
          <w:r w:rsidRPr="006F238B">
            <w:rPr>
              <w:rStyle w:val="PlaceholderText"/>
            </w:rPr>
            <w:t>Click or tap here to enter text.</w:t>
          </w:r>
        </w:p>
      </w:docPartBody>
    </w:docPart>
    <w:docPart>
      <w:docPartPr>
        <w:name w:val="FE0350750BA040FFB3F4F53AED0548B1"/>
        <w:category>
          <w:name w:val="General"/>
          <w:gallery w:val="placeholder"/>
        </w:category>
        <w:types>
          <w:type w:val="bbPlcHdr"/>
        </w:types>
        <w:behaviors>
          <w:behavior w:val="content"/>
        </w:behaviors>
        <w:guid w:val="{05857253-4187-4A37-BD16-06BFC45CCADD}"/>
      </w:docPartPr>
      <w:docPartBody>
        <w:p w:rsidR="007F014B" w:rsidRDefault="00DA3124" w:rsidP="00DA3124">
          <w:pPr>
            <w:pStyle w:val="FE0350750BA040FFB3F4F53AED0548B1"/>
          </w:pPr>
          <w:r w:rsidRPr="006F238B">
            <w:rPr>
              <w:rStyle w:val="PlaceholderText"/>
            </w:rPr>
            <w:t>Click or tap here to enter text.</w:t>
          </w:r>
        </w:p>
      </w:docPartBody>
    </w:docPart>
    <w:docPart>
      <w:docPartPr>
        <w:name w:val="F1E3F34DC2814795A83E64E25B7F16AC"/>
        <w:category>
          <w:name w:val="General"/>
          <w:gallery w:val="placeholder"/>
        </w:category>
        <w:types>
          <w:type w:val="bbPlcHdr"/>
        </w:types>
        <w:behaviors>
          <w:behavior w:val="content"/>
        </w:behaviors>
        <w:guid w:val="{1885F791-7C93-4728-BC31-4445A4233094}"/>
      </w:docPartPr>
      <w:docPartBody>
        <w:p w:rsidR="007F014B" w:rsidRDefault="00DA3124" w:rsidP="00DA3124">
          <w:pPr>
            <w:pStyle w:val="F1E3F34DC2814795A83E64E25B7F16AC"/>
          </w:pPr>
          <w:r w:rsidRPr="006F238B">
            <w:rPr>
              <w:rStyle w:val="PlaceholderText"/>
            </w:rPr>
            <w:t>Click or tap here to enter text.</w:t>
          </w:r>
        </w:p>
      </w:docPartBody>
    </w:docPart>
    <w:docPart>
      <w:docPartPr>
        <w:name w:val="36FC371796584AC18E8753A00C3AF890"/>
        <w:category>
          <w:name w:val="General"/>
          <w:gallery w:val="placeholder"/>
        </w:category>
        <w:types>
          <w:type w:val="bbPlcHdr"/>
        </w:types>
        <w:behaviors>
          <w:behavior w:val="content"/>
        </w:behaviors>
        <w:guid w:val="{8FEBE391-E047-4E5F-90D0-1562FD0F8830}"/>
      </w:docPartPr>
      <w:docPartBody>
        <w:p w:rsidR="007F014B" w:rsidRDefault="00DA3124" w:rsidP="00DA3124">
          <w:pPr>
            <w:pStyle w:val="36FC371796584AC18E8753A00C3AF890"/>
          </w:pPr>
          <w:r w:rsidRPr="006F238B">
            <w:rPr>
              <w:rStyle w:val="PlaceholderText"/>
            </w:rPr>
            <w:t>Click or tap here to enter text.</w:t>
          </w:r>
        </w:p>
      </w:docPartBody>
    </w:docPart>
    <w:docPart>
      <w:docPartPr>
        <w:name w:val="F0C6DC2A0DC94BCD94AF2534D1609F9A"/>
        <w:category>
          <w:name w:val="General"/>
          <w:gallery w:val="placeholder"/>
        </w:category>
        <w:types>
          <w:type w:val="bbPlcHdr"/>
        </w:types>
        <w:behaviors>
          <w:behavior w:val="content"/>
        </w:behaviors>
        <w:guid w:val="{8188CCAA-9B51-4B91-8381-1CDE999B066E}"/>
      </w:docPartPr>
      <w:docPartBody>
        <w:p w:rsidR="007F014B" w:rsidRDefault="00DA3124" w:rsidP="00DA3124">
          <w:pPr>
            <w:pStyle w:val="F0C6DC2A0DC94BCD94AF2534D1609F9A"/>
          </w:pPr>
          <w:r w:rsidRPr="006F238B">
            <w:rPr>
              <w:rStyle w:val="PlaceholderText"/>
            </w:rPr>
            <w:t>Click or tap here to enter text.</w:t>
          </w:r>
        </w:p>
      </w:docPartBody>
    </w:docPart>
    <w:docPart>
      <w:docPartPr>
        <w:name w:val="6855989760B549A193325B4E5B292D51"/>
        <w:category>
          <w:name w:val="General"/>
          <w:gallery w:val="placeholder"/>
        </w:category>
        <w:types>
          <w:type w:val="bbPlcHdr"/>
        </w:types>
        <w:behaviors>
          <w:behavior w:val="content"/>
        </w:behaviors>
        <w:guid w:val="{10CEE8A4-6715-493D-AAE7-164EF092B9C7}"/>
      </w:docPartPr>
      <w:docPartBody>
        <w:p w:rsidR="002F0F68" w:rsidRDefault="006D058F" w:rsidP="006D058F">
          <w:pPr>
            <w:pStyle w:val="6855989760B549A193325B4E5B292D51"/>
          </w:pPr>
          <w:r w:rsidRPr="006F238B">
            <w:rPr>
              <w:rStyle w:val="PlaceholderText"/>
            </w:rPr>
            <w:t>Click or tap here to enter text.</w:t>
          </w:r>
        </w:p>
      </w:docPartBody>
    </w:docPart>
    <w:docPart>
      <w:docPartPr>
        <w:name w:val="945A504F1C40461FBE8D7CE1C69D685D"/>
        <w:category>
          <w:name w:val="General"/>
          <w:gallery w:val="placeholder"/>
        </w:category>
        <w:types>
          <w:type w:val="bbPlcHdr"/>
        </w:types>
        <w:behaviors>
          <w:behavior w:val="content"/>
        </w:behaviors>
        <w:guid w:val="{D4D3252D-DF93-408A-B829-72B0CD318755}"/>
      </w:docPartPr>
      <w:docPartBody>
        <w:p w:rsidR="002F0F68" w:rsidRDefault="006D058F" w:rsidP="006D058F">
          <w:pPr>
            <w:pStyle w:val="945A504F1C40461FBE8D7CE1C69D685D"/>
          </w:pPr>
          <w:r w:rsidRPr="006F238B">
            <w:rPr>
              <w:rStyle w:val="PlaceholderText"/>
            </w:rPr>
            <w:t>Click or tap here to enter text.</w:t>
          </w:r>
        </w:p>
      </w:docPartBody>
    </w:docPart>
    <w:docPart>
      <w:docPartPr>
        <w:name w:val="44F224F61140451E8B623C153DA4F70B"/>
        <w:category>
          <w:name w:val="General"/>
          <w:gallery w:val="placeholder"/>
        </w:category>
        <w:types>
          <w:type w:val="bbPlcHdr"/>
        </w:types>
        <w:behaviors>
          <w:behavior w:val="content"/>
        </w:behaviors>
        <w:guid w:val="{2B08781F-433A-4CD3-84B9-DEEAE2955DE0}"/>
      </w:docPartPr>
      <w:docPartBody>
        <w:p w:rsidR="00BF192B" w:rsidRDefault="004F3897" w:rsidP="004F3897">
          <w:pPr>
            <w:pStyle w:val="44F224F61140451E8B623C153DA4F70B"/>
          </w:pPr>
          <w:r>
            <w:rPr>
              <w:rStyle w:val="PlaceholderText"/>
            </w:rPr>
            <w:t>Click or tap here to enter text.</w:t>
          </w:r>
        </w:p>
      </w:docPartBody>
    </w:docPart>
    <w:docPart>
      <w:docPartPr>
        <w:name w:val="4526A12C655940679B37EB12F557842C"/>
        <w:category>
          <w:name w:val="General"/>
          <w:gallery w:val="placeholder"/>
        </w:category>
        <w:types>
          <w:type w:val="bbPlcHdr"/>
        </w:types>
        <w:behaviors>
          <w:behavior w:val="content"/>
        </w:behaviors>
        <w:guid w:val="{A950CA68-F453-4092-8B3C-9FE3556522F5}"/>
      </w:docPartPr>
      <w:docPartBody>
        <w:p w:rsidR="005165BA" w:rsidRDefault="00BF15C3" w:rsidP="00BF15C3">
          <w:pPr>
            <w:pStyle w:val="4526A12C655940679B37EB12F557842C"/>
          </w:pPr>
          <w:r w:rsidRPr="000F2BA1">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669C9"/>
    <w:rsid w:val="00034C82"/>
    <w:rsid w:val="000C187B"/>
    <w:rsid w:val="001A3172"/>
    <w:rsid w:val="001F50A0"/>
    <w:rsid w:val="0025150F"/>
    <w:rsid w:val="002706F2"/>
    <w:rsid w:val="002F0F68"/>
    <w:rsid w:val="002F68F8"/>
    <w:rsid w:val="00343AA4"/>
    <w:rsid w:val="0036495A"/>
    <w:rsid w:val="00414461"/>
    <w:rsid w:val="00417512"/>
    <w:rsid w:val="00425889"/>
    <w:rsid w:val="00453544"/>
    <w:rsid w:val="004F3897"/>
    <w:rsid w:val="005165BA"/>
    <w:rsid w:val="005A5B92"/>
    <w:rsid w:val="005B516B"/>
    <w:rsid w:val="00621827"/>
    <w:rsid w:val="006D058F"/>
    <w:rsid w:val="006D5B0F"/>
    <w:rsid w:val="006E0479"/>
    <w:rsid w:val="006E4379"/>
    <w:rsid w:val="007B5007"/>
    <w:rsid w:val="007E5716"/>
    <w:rsid w:val="007F014B"/>
    <w:rsid w:val="0082771C"/>
    <w:rsid w:val="009669C9"/>
    <w:rsid w:val="00AE307A"/>
    <w:rsid w:val="00B73BB5"/>
    <w:rsid w:val="00BF15C3"/>
    <w:rsid w:val="00BF192B"/>
    <w:rsid w:val="00C60D4A"/>
    <w:rsid w:val="00CA5B2A"/>
    <w:rsid w:val="00CB6C36"/>
    <w:rsid w:val="00D15CA1"/>
    <w:rsid w:val="00D21D2E"/>
    <w:rsid w:val="00D345EB"/>
    <w:rsid w:val="00DA3124"/>
    <w:rsid w:val="00DF331D"/>
    <w:rsid w:val="00E23C5E"/>
    <w:rsid w:val="00ED3344"/>
    <w:rsid w:val="00F01062"/>
    <w:rsid w:val="00FC224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BF15C3"/>
  </w:style>
  <w:style w:type="paragraph" w:customStyle="1" w:styleId="D27C2E923F1F4AAFA586E13E39E8C052">
    <w:name w:val="D27C2E923F1F4AAFA586E13E39E8C052"/>
    <w:rsid w:val="009669C9"/>
  </w:style>
  <w:style w:type="paragraph" w:customStyle="1" w:styleId="FE1E794026254A7A827776D2FC73C1C4">
    <w:name w:val="FE1E794026254A7A827776D2FC73C1C4"/>
    <w:rsid w:val="009669C9"/>
  </w:style>
  <w:style w:type="paragraph" w:customStyle="1" w:styleId="01F3DC716DD94498AFC9EBE6413AFAAC">
    <w:name w:val="01F3DC716DD94498AFC9EBE6413AFAAC"/>
    <w:rsid w:val="009669C9"/>
  </w:style>
  <w:style w:type="paragraph" w:customStyle="1" w:styleId="6B4E1C04833B44F3AFFE3B211111D625">
    <w:name w:val="6B4E1C04833B44F3AFFE3B211111D625"/>
    <w:rsid w:val="009669C9"/>
  </w:style>
  <w:style w:type="paragraph" w:customStyle="1" w:styleId="18C172B6C5B5470EBB88B299A5288056">
    <w:name w:val="18C172B6C5B5470EBB88B299A5288056"/>
    <w:rsid w:val="009669C9"/>
  </w:style>
  <w:style w:type="paragraph" w:customStyle="1" w:styleId="5E86C4C95C284C47AE98808424389DBC">
    <w:name w:val="5E86C4C95C284C47AE98808424389DBC"/>
    <w:rsid w:val="009669C9"/>
  </w:style>
  <w:style w:type="paragraph" w:customStyle="1" w:styleId="955E2492F9CC42F69796F9A9870B508C">
    <w:name w:val="955E2492F9CC42F69796F9A9870B508C"/>
    <w:rsid w:val="009669C9"/>
  </w:style>
  <w:style w:type="paragraph" w:customStyle="1" w:styleId="9774277C38D248D890FF681120B9D579">
    <w:name w:val="9774277C38D248D890FF681120B9D579"/>
    <w:rsid w:val="00DA3124"/>
  </w:style>
  <w:style w:type="paragraph" w:customStyle="1" w:styleId="814F33130E654A3285741048CE03D3ED">
    <w:name w:val="814F33130E654A3285741048CE03D3ED"/>
    <w:rsid w:val="00DA3124"/>
  </w:style>
  <w:style w:type="paragraph" w:customStyle="1" w:styleId="FE0350750BA040FFB3F4F53AED0548B1">
    <w:name w:val="FE0350750BA040FFB3F4F53AED0548B1"/>
    <w:rsid w:val="00DA3124"/>
  </w:style>
  <w:style w:type="paragraph" w:customStyle="1" w:styleId="F1E3F34DC2814795A83E64E25B7F16AC">
    <w:name w:val="F1E3F34DC2814795A83E64E25B7F16AC"/>
    <w:rsid w:val="00DA3124"/>
  </w:style>
  <w:style w:type="paragraph" w:customStyle="1" w:styleId="36FC371796584AC18E8753A00C3AF890">
    <w:name w:val="36FC371796584AC18E8753A00C3AF890"/>
    <w:rsid w:val="00DA3124"/>
  </w:style>
  <w:style w:type="paragraph" w:customStyle="1" w:styleId="F0C6DC2A0DC94BCD94AF2534D1609F9A">
    <w:name w:val="F0C6DC2A0DC94BCD94AF2534D1609F9A"/>
    <w:rsid w:val="00DA3124"/>
  </w:style>
  <w:style w:type="paragraph" w:customStyle="1" w:styleId="6855989760B549A193325B4E5B292D51">
    <w:name w:val="6855989760B549A193325B4E5B292D51"/>
    <w:rsid w:val="006D058F"/>
  </w:style>
  <w:style w:type="paragraph" w:customStyle="1" w:styleId="945A504F1C40461FBE8D7CE1C69D685D">
    <w:name w:val="945A504F1C40461FBE8D7CE1C69D685D"/>
    <w:rsid w:val="006D058F"/>
  </w:style>
  <w:style w:type="paragraph" w:customStyle="1" w:styleId="44F224F61140451E8B623C153DA4F70B">
    <w:name w:val="44F224F61140451E8B623C153DA4F70B"/>
    <w:rsid w:val="004F3897"/>
  </w:style>
  <w:style w:type="paragraph" w:customStyle="1" w:styleId="4526A12C655940679B37EB12F557842C">
    <w:name w:val="4526A12C655940679B37EB12F557842C"/>
    <w:rsid w:val="00BF15C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0C348BB9-3FCC-41F8-AD0A-99BDAECC0F3B}">
  <we:reference id="f78a3046-9e99-4300-aa2b-5814002b01a2" version="1.55.1.0" store="EXCatalog" storeType="EXCatalog"/>
  <we:alternateReferences>
    <we:reference id="WA104382081" version="1.55.1.0" store="en-US" storeType="OMEX"/>
  </we:alternateReferences>
  <we:properties>
    <we:property name="MENDELEY_CITATIONS" value="[{&quot;citationID&quot;:&quot;MENDELEY_CITATION_584a9370-6d54-4815-b4bc-25b238253090&quot;,&quot;properties&quot;:{&quot;noteIndex&quot;:0},&quot;isEdited&quot;:false,&quot;manualOverride&quot;:{&quot;isManuallyOverridden&quot;:true,&quot;citeprocText&quot;:&quot;(Cole et al., 2007; Regnier et al., 2022)&quot;,&quot;manualOverrideText&quot;:&quot;(Cole et al., 2007; Regnier et al., 2013)&quot;},&quot;citationTag&quot;:&quot;MENDELEY_CITATION_v3_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&quot;,&quot;citationItems&quot;:[{&quot;id&quot;:&quot;85ea56b0-ab89-393b-bcf9-2d777ca1b46f&quot;,&quot;itemData&quot;:{&quot;type&quot;:&quot;article-journal&quot;,&quot;id&quot;:&quot;85ea56b0-ab89-393b-bcf9-2d777ca1b46f&quot;,&quot;title&quot;:&quot;Plumbing the global carbon cycle: Integrating inland waters into the terrestrial carbon budget&quot;,&quot;author&quot;:[{&quot;family&quot;:&quot;Cole&quot;,&quot;given&quot;:&quot;J. J.&quot;,&quot;parse-names&quot;:false,&quot;dropping-particle&quot;:&quot;&quot;,&quot;non-dropping-particle&quot;:&quot;&quot;},{&quot;family&quot;:&quot;Prairie&quot;,&quot;given&quot;:&quot;Y. T.&quot;,&quot;parse-names&quot;:false,&quot;dropping-particle&quot;:&quot;&quot;,&quot;non-dropping-particle&quot;:&quot;&quot;},{&quot;family&quot;:&quot;Caraco&quot;,&quot;given&quot;:&quot;N. F.&quot;,&quot;parse-names&quot;:false,&quot;dropping-particle&quot;:&quot;&quot;,&quot;non-dropping-particle&quot;:&quot;&quot;},{&quot;family&quot;:&quot;McDowell&quot;,&quot;given&quot;:&quot;W. H.&quot;,&quot;parse-names&quot;:false,&quot;dropping-particle&quot;:&quot;&quot;,&quot;non-dropping-particle&quot;:&quot;&quot;},{&quot;family&quot;:&quot;Tranvik&quot;,&quot;given&quot;:&quot;L. J.&quot;,&quot;parse-names&quot;:false,&quot;dropping-particle&quot;:&quot;&quot;,&quot;non-dropping-particle&quot;:&quot;&quot;},{&quot;family&quot;:&quot;Striegl&quot;,&quot;given&quot;:&quot;R. G.&quot;,&quot;parse-names&quot;:false,&quot;dropping-particle&quot;:&quot;&quot;,&quot;non-dropping-particle&quot;:&quot;&quot;},{&quot;family&quot;:&quot;Duarte&quot;,&quot;given&quot;:&quot;C. M.&quot;,&quot;parse-names&quot;:false,&quot;dropping-particle&quot;:&quot;&quot;,&quot;non-dropping-particle&quot;:&quot;&quot;},{&quot;family&quot;:&quot;Kortelainen&quot;,&quot;given&quot;:&quot;P.&quot;,&quot;parse-names&quot;:false,&quot;dropping-particle&quot;:&quot;&quot;,&quot;non-dropping-particle&quot;:&quot;&quot;},{&quot;family&quot;:&quot;Downing&quot;,&quot;given&quot;:&quot;J. A.&quot;,&quot;parse-names&quot;:false,&quot;dropping-particle&quot;:&quot;&quot;,&quot;non-dropping-particle&quot;:&quot;&quot;},{&quot;family&quot;:&quot;Middelburg&quot;,&quot;given&quot;:&quot;J. J.&quot;,&quot;parse-names&quot;:false,&quot;dropping-particle&quot;:&quot;&quot;,&quot;non-dropping-particle&quot;:&quot;&quot;},{&quot;family&quot;:&quot;Melack&quot;,&quot;given&quot;:&quot;J.&quot;,&quot;parse-names&quot;:false,&quot;dropping-particle&quot;:&quot;&quot;,&quot;non-dropping-particle&quot;:&quot;&quot;}],&quot;container-title&quot;:&quot;Ecosystems&quot;,&quot;DOI&quot;:&quot;10.1007/s10021-006-9013-8&quot;,&quot;ISSN&quot;:&quot;14329840&quot;,&quot;issued&quot;:{&quot;date-parts&quot;:[[2007,2]]},&quot;page&quot;:&quot;171-184&quot;,&quot;abstract&quot;:&quot;Because freshwater covers such a small fraction of the Earth's surface area, inland freshwater ecosystems (particularly lakes, rivers, and reservoirs) have rarely been considered as potentially important quantitative components of the carbon cycle at either global or regional scales. By taking published estimates of gas exchange, sediment accumulation, and carbon transport for a variety of aquatic systems, we have constructed a budget for the role of inland water ecosystems in the global carbon cycle. Our analysis conservatively estimates that inland waters annually receive, from a combination of background and anthropogenically altered sources, on the order of 1.9 Pg C y-1 from the terrestrial landscape, of which about 0.2 is buried in aquatic sediments, at least 0.8 (possibly much more) is returned to the atmosphere as gas exchange while the remaining 0.9 Pg y-1 is delivered to the oceans, roughly equally as inorganic and organic carbon. Thus, roughly twice as much C enters inland aquatic systems from land as is exported from land to the sea. Over prolonged time net carbon fluxes in aquatic systems tend to be greater per unit area than in much of the surrounding land. Although their area is small, these freshwater aquatic systems can affect regional C balances. Further, the inclusion of inland, freshwater ecosystems provides useful insight about the storage, oxidation and transport of terrestrial C, and may warrant a revision of how the modern net C sink on land is described. © 2007 Springer Science+Business Media, LLC.&quot;,&quot;issue&quot;:&quot;1&quot;,&quot;volume&quot;:&quot;10&quot;,&quot;container-title-short&quot;:&quot;&quot;},&quot;isTemporary&quot;:false},{&quot;id&quot;:&quot;d6684e82-de2d-32cc-b7fb-ae7d91f45221&quot;,&quot;itemData&quot;:{&quot;type&quot;:&quot;article&quot;,&quot;id&quot;:&quot;d6684e82-de2d-32cc-b7fb-ae7d91f45221&quot;,&quot;title&quot;:&quot;The land-to-ocean loops of the global carbon cycle&quot;,&quot;author&quot;:[{&quot;family&quot;:&quot;Regnier&quot;,&quot;given&quot;:&quot;Pierre&quot;,&quot;parse-names&quot;:false,&quot;dropping-particle&quot;:&quot;&quot;,&quot;non-dropping-particle&quot;:&quot;&quot;},{&quot;family&quot;:&quot;Resplandy&quot;,&quot;given&quot;:&quot;Laure&quot;,&quot;parse-names&quot;:false,&quot;dropping-particle&quot;:&quot;&quot;,&quot;non-dropping-particle&quot;:&quot;&quot;},{&quot;family&quot;:&quot;Najjar&quot;,&quot;given&quot;:&quot;Raymond G.&quot;,&quot;parse-names&quot;:false,&quot;dropping-particle&quot;:&quot;&quot;,&quot;non-dropping-particle&quot;:&quot;&quot;},{&quot;family&quot;:&quot;Ciais&quot;,&quot;given&quot;:&quot;Philippe&quot;,&quot;parse-names&quot;:false,&quot;dropping-particle&quot;:&quot;&quot;,&quot;non-dropping-particle&quot;:&quot;&quot;}],&quot;container-title&quot;:&quot;Nature&quot;,&quot;container-title-short&quot;:&quot;Nature&quot;,&quot;DOI&quot;:&quot;10.1038/s41586-021-04339-9&quot;,&quot;ISSN&quot;:&quot;14764687&quot;,&quot;PMID&quot;:&quot;35296840&quot;,&quot;issued&quot;:{&quot;date-parts&quot;:[[2022,3,17]]},&quot;page&quot;:&quot;401-410&quot;,&quot;abstract&quot;:&quot;Carbon storage by the ocean and by the land is usually quantified separately, and does not fully take into account the land-to-ocean transport of carbon through inland waters, estuaries, tidal wetlands and continental shelf waters—the ‘land-to-ocean aquatic continuum’ (LOAC). Here we assess LOAC carbon cycling before the industrial period and perturbed by direct human interventions, including climate change. In our view of the global carbon cycle, the traditional ‘long-range loop’, which carries carbon from terrestrial ecosystems to the open ocean through rivers, is reinforced by two ‘short-range loops’ that carry carbon from terrestrial ecosystems to inland waters and from tidal wetlands to the open ocean. Using a mass-balance approach, we find that the pre-industrial uptake of atmospheric carbon dioxide by terrestrial ecosystems transferred to the ocean and outgassed back to the atmosphere amounts to 0.65 ± 0.30 petagrams of carbon per year (±2 sigma). Humans have accelerated the cycling of carbon between terrestrial ecosystems, inland waters and the atmosphere, and decreased the uptake of atmospheric carbon dioxide from tidal wetlands and submerged vegetation. Ignoring these changing LOAC carbon fluxes results in an overestimation of carbon storage in terrestrial ecosystems by 0.6 ± 0.4 petagrams of carbon per year, and an underestimation of sedimentary and oceanic carbon storage. We identify knowledge gaps that are key to reduce uncertainties in future assessments of LOAC fluxes.&quot;,&quot;publisher&quot;:&quot;Nature Research&quot;,&quot;issue&quot;:&quot;7901&quot;,&quot;volume&quot;:&quot;603&quot;},&quot;isTemporary&quot;:false}]},{&quot;citationID&quot;:&quot;MENDELEY_CITATION_65bad232-06d6-49a4-9dd9-e2a5b39e1631&quot;,&quot;properties&quot;:{&quot;noteIndex&quot;:0},&quot;isEdited&quot;:false,&quot;manualOverride&quot;:{&quot;isManuallyOverridden&quot;:false,&quot;citeprocText&quot;:&quot;(Battin et al., 2009)&quot;,&quot;manualOverrideText&quot;:&quot;&quot;},&quot;citationTag&quot;:&quot;MENDELEY_CITATION_v3_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&quot;,&quot;citationItems&quot;:[{&quot;id&quot;:&quot;dc3f4e35-7d08-3d9e-92fb-d0267180aa01&quot;,&quot;itemData&quot;:{&quot;type&quot;:&quot;article&quot;,&quot;id&quot;:&quot;dc3f4e35-7d08-3d9e-92fb-d0267180aa01&quot;,&quot;title&quot;:&quot;The boundless carbon cycle&quot;,&quot;author&quot;:[{&quot;family&quot;:&quot;Battin&quot;,&quot;given&quot;:&quot;Tom J.&quot;,&quot;parse-names&quot;:false,&quot;dropping-particle&quot;:&quot;&quot;,&quot;non-dropping-particle&quot;:&quot;&quot;},{&quot;family&quot;:&quot;Luyssaert&quot;,&quot;given&quot;:&quot;Sebastiaan&quot;,&quot;parse-names&quot;:false,&quot;dropping-particle&quot;:&quot;&quot;,&quot;non-dropping-particle&quot;:&quot;&quot;},{&quot;family&quot;:&quot;Kaplan&quot;,&quot;given&quot;:&quot;Louis A.&quot;,&quot;parse-names&quot;:false,&quot;dropping-particle&quot;:&quot;&quot;,&quot;non-dropping-particle&quot;:&quot;&quot;},{&quot;family&quot;:&quot;Aufdenkampe&quot;,&quot;given&quot;:&quot;Anthony K.&quot;,&quot;parse-names&quot;:false,&quot;dropping-particle&quot;:&quot;&quot;,&quot;non-dropping-particle&quot;:&quot;&quot;},{&quot;family&quot;:&quot;Richter&quot;,&quot;given&quot;:&quot;Andreas&quot;,&quot;parse-names&quot;:false,&quot;dropping-particle&quot;:&quot;&quot;,&quot;non-dropping-particle&quot;:&quot;&quot;},{&quot;family&quot;:&quot;Tranvik&quot;,&quot;given&quot;:&quot;Lars J.&quot;,&quot;parse-names&quot;:false,&quot;dropping-particle&quot;:&quot;&quot;,&quot;non-dropping-particle&quot;:&quot;&quot;}],&quot;container-title&quot;:&quot;Nature Geoscience&quot;,&quot;DOI&quot;:&quot;10.1038/ngeo618&quot;,&quot;ISSN&quot;:&quot;17520894&quot;,&quot;issued&quot;:{&quot;date-parts&quot;:[[2009,9]]},&quot;page&quot;:&quot;598-600&quot;,&quot;issue&quot;:&quot;9&quot;,&quot;volume&quot;:&quot;2&quot;,&quot;container-title-short&quot;:&quot;Nat Geosci&quot;},&quot;isTemporary&quot;:false}]},{&quot;citationID&quot;:&quot;MENDELEY_CITATION_c350736b-856a-493b-b1bd-7e8a3f904b94&quot;,&quot;properties&quot;:{&quot;noteIndex&quot;:0},&quot;isEdited&quot;:false,&quot;manualOverride&quot;:{&quot;isManuallyOverridden&quot;:false,&quot;citeprocText&quot;:&quot;(Battin et al., 2009; Cole et al., 2007)&quot;,&quot;manualOverrideText&quot;:&quot;&quot;},&quot;citationTag&quot;:&quot;MENDELEY_CITATION_v3_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&quot;,&quot;citationItems&quot;:[{&quot;id&quot;:&quot;dc3f4e35-7d08-3d9e-92fb-d0267180aa01&quot;,&quot;itemData&quot;:{&quot;type&quot;:&quot;article&quot;,&quot;id&quot;:&quot;dc3f4e35-7d08-3d9e-92fb-d0267180aa01&quot;,&quot;title&quot;:&quot;The boundless carbon cycle&quot;,&quot;author&quot;:[{&quot;family&quot;:&quot;Battin&quot;,&quot;given&quot;:&quot;Tom J.&quot;,&quot;parse-names&quot;:false,&quot;dropping-particle&quot;:&quot;&quot;,&quot;non-dropping-particle&quot;:&quot;&quot;},{&quot;family&quot;:&quot;Luyssaert&quot;,&quot;given&quot;:&quot;Sebastiaan&quot;,&quot;parse-names&quot;:false,&quot;dropping-particle&quot;:&quot;&quot;,&quot;non-dropping-particle&quot;:&quot;&quot;},{&quot;family&quot;:&quot;Kaplan&quot;,&quot;given&quot;:&quot;Louis A.&quot;,&quot;parse-names&quot;:false,&quot;dropping-particle&quot;:&quot;&quot;,&quot;non-dropping-particle&quot;:&quot;&quot;},{&quot;family&quot;:&quot;Aufdenkampe&quot;,&quot;given&quot;:&quot;Anthony K.&quot;,&quot;parse-names&quot;:false,&quot;dropping-particle&quot;:&quot;&quot;,&quot;non-dropping-particle&quot;:&quot;&quot;},{&quot;family&quot;:&quot;Richter&quot;,&quot;given&quot;:&quot;Andreas&quot;,&quot;parse-names&quot;:false,&quot;dropping-particle&quot;:&quot;&quot;,&quot;non-dropping-particle&quot;:&quot;&quot;},{&quot;family&quot;:&quot;Tranvik&quot;,&quot;given&quot;:&quot;Lars J.&quot;,&quot;parse-names&quot;:false,&quot;dropping-particle&quot;:&quot;&quot;,&quot;non-dropping-particle&quot;:&quot;&quot;}],&quot;container-title&quot;:&quot;Nature Geoscience&quot;,&quot;DOI&quot;:&quot;10.1038/ngeo618&quot;,&quot;ISSN&quot;:&quot;17520894&quot;,&quot;issued&quot;:{&quot;date-parts&quot;:[[2009,9]]},&quot;page&quot;:&quot;598-600&quot;,&quot;issue&quot;:&quot;9&quot;,&quot;volume&quot;:&quot;2&quot;,&quot;container-title-short&quot;:&quot;Nat Geosci&quot;},&quot;isTemporary&quot;:false},{&quot;id&quot;:&quot;85ea56b0-ab89-393b-bcf9-2d777ca1b46f&quot;,&quot;itemData&quot;:{&quot;type&quot;:&quot;article-journal&quot;,&quot;id&quot;:&quot;85ea56b0-ab89-393b-bcf9-2d777ca1b46f&quot;,&quot;title&quot;:&quot;Plumbing the global carbon cycle: Integrating inland waters into the terrestrial carbon budget&quot;,&quot;author&quot;:[{&quot;family&quot;:&quot;Cole&quot;,&quot;given&quot;:&quot;J. J.&quot;,&quot;parse-names&quot;:false,&quot;dropping-particle&quot;:&quot;&quot;,&quot;non-dropping-particle&quot;:&quot;&quot;},{&quot;family&quot;:&quot;Prairie&quot;,&quot;given&quot;:&quot;Y. T.&quot;,&quot;parse-names&quot;:false,&quot;dropping-particle&quot;:&quot;&quot;,&quot;non-dropping-particle&quot;:&quot;&quot;},{&quot;family&quot;:&quot;Caraco&quot;,&quot;given&quot;:&quot;N. F.&quot;,&quot;parse-names&quot;:false,&quot;dropping-particle&quot;:&quot;&quot;,&quot;non-dropping-particle&quot;:&quot;&quot;},{&quot;family&quot;:&quot;McDowell&quot;,&quot;given&quot;:&quot;W. H.&quot;,&quot;parse-names&quot;:false,&quot;dropping-particle&quot;:&quot;&quot;,&quot;non-dropping-particle&quot;:&quot;&quot;},{&quot;family&quot;:&quot;Tranvik&quot;,&quot;given&quot;:&quot;L. J.&quot;,&quot;parse-names&quot;:false,&quot;dropping-particle&quot;:&quot;&quot;,&quot;non-dropping-particle&quot;:&quot;&quot;},{&quot;family&quot;:&quot;Striegl&quot;,&quot;given&quot;:&quot;R. G.&quot;,&quot;parse-names&quot;:false,&quot;dropping-particle&quot;:&quot;&quot;,&quot;non-dropping-particle&quot;:&quot;&quot;},{&quot;family&quot;:&quot;Duarte&quot;,&quot;given&quot;:&quot;C. M.&quot;,&quot;parse-names&quot;:false,&quot;dropping-particle&quot;:&quot;&quot;,&quot;non-dropping-particle&quot;:&quot;&quot;},{&quot;family&quot;:&quot;Kortelainen&quot;,&quot;given&quot;:&quot;P.&quot;,&quot;parse-names&quot;:false,&quot;dropping-particle&quot;:&quot;&quot;,&quot;non-dropping-particle&quot;:&quot;&quot;},{&quot;family&quot;:&quot;Downing&quot;,&quot;given&quot;:&quot;J. A.&quot;,&quot;parse-names&quot;:false,&quot;dropping-particle&quot;:&quot;&quot;,&quot;non-dropping-particle&quot;:&quot;&quot;},{&quot;family&quot;:&quot;Middelburg&quot;,&quot;given&quot;:&quot;J. J.&quot;,&quot;parse-names&quot;:false,&quot;dropping-particle&quot;:&quot;&quot;,&quot;non-dropping-particle&quot;:&quot;&quot;},{&quot;family&quot;:&quot;Melack&quot;,&quot;given&quot;:&quot;J.&quot;,&quot;parse-names&quot;:false,&quot;dropping-particle&quot;:&quot;&quot;,&quot;non-dropping-particle&quot;:&quot;&quot;}],&quot;container-title&quot;:&quot;Ecosystems&quot;,&quot;DOI&quot;:&quot;10.1007/s10021-006-9013-8&quot;,&quot;ISSN&quot;:&quot;14329840&quot;,&quot;issued&quot;:{&quot;date-parts&quot;:[[2007,2]]},&quot;page&quot;:&quot;171-184&quot;,&quot;abstract&quot;:&quot;Because freshwater covers such a small fraction of the Earth's surface area, inland freshwater ecosystems (particularly lakes, rivers, and reservoirs) have rarely been considered as potentially important quantitative components of the carbon cycle at either global or regional scales. By taking published estimates of gas exchange, sediment accumulation, and carbon transport for a variety of aquatic systems, we have constructed a budget for the role of inland water ecosystems in the global carbon cycle. Our analysis conservatively estimates that inland waters annually receive, from a combination of background and anthropogenically altered sources, on the order of 1.9 Pg C y-1 from the terrestrial landscape, of which about 0.2 is buried in aquatic sediments, at least 0.8 (possibly much more) is returned to the atmosphere as gas exchange while the remaining 0.9 Pg y-1 is delivered to the oceans, roughly equally as inorganic and organic carbon. Thus, roughly twice as much C enters inland aquatic systems from land as is exported from land to the sea. Over prolonged time net carbon fluxes in aquatic systems tend to be greater per unit area than in much of the surrounding land. Although their area is small, these freshwater aquatic systems can affect regional C balances. Further, the inclusion of inland, freshwater ecosystems provides useful insight about the storage, oxidation and transport of terrestrial C, and may warrant a revision of how the modern net C sink on land is described. © 2007 Springer Science+Business Media, LLC.&quot;,&quot;issue&quot;:&quot;1&quot;,&quot;volume&quot;:&quot;10&quot;,&quot;container-title-short&quot;:&quot;&quot;},&quot;isTemporary&quot;:false}]},{&quot;citationID&quot;:&quot;MENDELEY_CITATION_902c5844-89fd-4224-a4db-14b661fd1023&quot;,&quot;properties&quot;:{&quot;noteIndex&quot;:0},&quot;isEdited&quot;:false,&quot;manualOverride&quot;:{&quot;isManuallyOverridden&quot;:false,&quot;citeprocText&quot;:&quot;(Drake et al., 2018; Raymond et al., 2016)&quot;,&quot;manualOverrideText&quot;:&quot;&quot;},&quot;citationTag&quot;:&quot;MENDELEY_CITATION_v3_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&quot;,&quot;citationItems&quot;:[{&quot;id&quot;:&quot;532147a7-1f27-37a7-b3e3-d009629b2f1d&quot;,&quot;itemData&quot;:{&quot;type&quot;:&quot;article-journal&quot;,&quot;id&quot;:&quot;532147a7-1f27-37a7-b3e3-d009629b2f1d&quot;,&quot;title&quot;:&quot;Hydrological and biogeochemical controls on watershed dissolved organic matter transport: Pulse- shunt concept&quot;,&quot;author&quot;:[{&quot;family&quot;:&quot;Raymond&quot;,&quot;given&quot;:&quot;Peter A.&quot;,&quot;parse-names&quot;:false,&quot;dropping-particle&quot;:&quot;&quot;,&quot;non-dropping-particle&quot;:&quot;&quot;},{&quot;family&quot;:&quot;Saiers&quot;,&quot;given&quot;:&quot;James E.&quot;,&quot;parse-names&quot;:false,&quot;dropping-particle&quot;:&quot;&quot;,&quot;non-dropping-particle&quot;:&quot;&quot;},{&quot;family&quot;:&quot;Sobczak&quot;,&quot;given&quot;:&quot;William&quot;,&quot;parse-names&quot;:false,&quot;dropping-particle&quot;:&quot;V.&quot;,&quot;non-dropping-particle&quot;:&quot;&quot;}],&quot;container-title&quot;:&quot;Ecology&quot;,&quot;container-title-short&quot;:&quot;Ecology&quot;,&quot;DOI&quot;:&quot;10.1890/14-1684.1&quot;,&quot;ISSN&quot;:&quot;00129658&quot;,&quot;PMID&quot;:&quot;27008769&quot;,&quot;issued&quot;:{&quot;date-parts&quot;:[[2016,1,1]]},&quot;page&quot;:&quot;5-16&quot;,&quot;abstract&quot;:&quot;Hydrological precipitation and snowmelt events trigger large \&quot;pulse\&quot; releases of terrestrial dissolved organic matter ( DOM ) into drainage networks due to an increase in DOM concentration with discharge. Thus, low- frequency large events, which are predicted to increase with climate change, are responsible for a significant percentage of annual terrestrial DOM input to drainage networks. These same events are accompanied by marked and rapid increases in headwater stream velocity; thus they also \&quot;shunt\&quot; a large proportion of the pulsed DOM to downstream, higher- order rivers and aquatic ecosystems geographically removed from the DOM source of origin. Here we merge these ideas into the \&quot;pulse- shunt concept\&quot; ( PSC ) to explain and quantify how infrequent, yet major hydrologic events may drive the timing, flux, geographical dispersion, and regional metabolism of terrestrial DOM. The PSC also helps reconcile long- standing discrepancies in C cycling theory and provides a robust framework for better quantifying its highly dynamic role in the global C cycle. The PSC adds a critical temporal dimension to linear organic matter removal dynamics postulated by the river continuum concept. It also can be represented mathematically through a model that is based on stream scaling approaches suitable for quantifying the important role of streams and rivers in the global C cycle. Initial hypotheses generated by the PSC include: (1) Infrequent large storms and snowmelt events account for a large and underappreciated percentage of the terrestrial DOM flux to drainage networks at annual and decadal time scales and therefore event statistics are equally important to total discharge when determining terrestrial fluxes. (2) Episodic hydrologic events result in DOM bypassing headwater streams and being metabolized in large rivers and exported to coastal systems. We propose that the PSC provides a framework for watershed biogeochemical modeling and predictions and discuss implications to ecological processes.&quot;,&quot;publisher&quot;:&quot;Ecological Society of America&quot;,&quot;issue&quot;:&quot;1&quot;,&quot;volume&quot;:&quot;97&quot;},&quot;isTemporary&quot;:false},{&quot;id&quot;:&quot;63b1ac33-0784-3114-9830-747259662836&quot;,&quot;itemData&quot;:{&quot;type&quot;:&quot;article&quot;,&quot;id&quot;:&quot;63b1ac33-0784-3114-9830-747259662836&quot;,&quot;title&quot;:&quot;Terrestrial carbon inputs to inland waters: A current synthesis of estimates and uncertainty&quot;,&quot;author&quot;:[{&quot;family&quot;:&quot;Drake&quot;,&quot;given&quot;:&quot;Travis W.&quot;,&quot;parse-names&quot;:false,&quot;dropping-particle&quot;:&quot;&quot;,&quot;non-dropping-particle&quot;:&quot;&quot;},{&quot;family&quot;:&quot;Raymond&quot;,&quot;given&quot;:&quot;Peter A.&quot;,&quot;parse-names&quot;:false,&quot;dropping-particle&quot;:&quot;&quot;,&quot;non-dropping-particle&quot;:&quot;&quot;},{&quot;family&quot;:&quot;Spencer&quot;,&quot;given&quot;:&quot;Robert G.M.&quot;,&quot;parse-names&quot;:false,&quot;dropping-particle&quot;:&quot;&quot;,&quot;non-dropping-particle&quot;:&quot;&quot;}],&quot;container-title&quot;:&quot;Limnology And Oceanography Letters&quot;,&quot;DOI&quot;:&quot;10.1002/lol2.10055&quot;,&quot;ISSN&quot;:&quot;23782242&quot;,&quot;issued&quot;:{&quot;date-parts&quot;:[[2018,6,1]]},&quot;page&quot;:&quot;132-142&quot;,&quot;abstract&quot;:&quot;Globally, inland waters receive a significant but ill-defined quantity of terrestrial carbon (C). When summed, the contemporary estimates for the three possible fates of C in inland waters (storage, outgassing, and export) highlight that terrestrial landscapes may deliver upward of 5.1 Pg of C annually. This review of flux estimates over the last decade has revealed an average increase of ∼ 0.3 Pg C yr−1, indicating a historical underestimation of the amount of terrestrial-C exported to inland waters. The continual increase in the estimates also underscores large data gaps and uncertainty. As research continues to refine these aquatic fluxes, especially C outgassed from the humid tropics and other understudied regions, we expect the global estimate of terrestrial-C transferred to inland waters to rise. An important implication of this upward refinement is that terrestrial net ecosystem production may be overestimated with ramifications for modeling of the global C cycle.&quot;,&quot;publisher&quot;:&quot;John Wiley and Sons Inc&quot;,&quot;issue&quot;:&quot;3&quot;,&quot;volume&quot;:&quot;3&quot;,&quot;container-title-short&quot;:&quot;Limnol Oceanogr Lett&quot;},&quot;isTemporary&quot;:false}]},{&quot;citationID&quot;:&quot;MENDELEY_CITATION_adaf968a-2eff-43cc-86af-8be96200cc3b&quot;,&quot;properties&quot;:{&quot;noteIndex&quot;:0},&quot;isEdited&quot;:false,&quot;manualOverride&quot;:{&quot;isManuallyOverridden&quot;:true,&quot;citeprocText&quot;:&quot;(Aufdenkampe et al., 2011; Kempe, n.d.; Regnier et al., 2022)&quot;,&quot;manualOverrideText&quot;:&quot;(Aufdenkampe et al., 2011; Kempe, 1982.; Regnier et al., 2022)&quot;},&quot;citationTag&quot;:&quot;MENDELEY_CITATION_v3_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&quot;,&quot;citationItems&quot;:[{&quot;id&quot;:&quot;d6684e82-de2d-32cc-b7fb-ae7d91f45221&quot;,&quot;itemData&quot;:{&quot;type&quot;:&quot;article&quot;,&quot;id&quot;:&quot;d6684e82-de2d-32cc-b7fb-ae7d91f45221&quot;,&quot;title&quot;:&quot;The land-to-ocean loops of the global carbon cycle&quot;,&quot;author&quot;:[{&quot;family&quot;:&quot;Regnier&quot;,&quot;given&quot;:&quot;Pierre&quot;,&quot;parse-names&quot;:false,&quot;dropping-particle&quot;:&quot;&quot;,&quot;non-dropping-particle&quot;:&quot;&quot;},{&quot;family&quot;:&quot;Resplandy&quot;,&quot;given&quot;:&quot;Laure&quot;,&quot;parse-names&quot;:false,&quot;dropping-particle&quot;:&quot;&quot;,&quot;non-dropping-particle&quot;:&quot;&quot;},{&quot;family&quot;:&quot;Najjar&quot;,&quot;given&quot;:&quot;Raymond G.&quot;,&quot;parse-names&quot;:false,&quot;dropping-particle&quot;:&quot;&quot;,&quot;non-dropping-particle&quot;:&quot;&quot;},{&quot;family&quot;:&quot;Ciais&quot;,&quot;given&quot;:&quot;Philippe&quot;,&quot;parse-names&quot;:false,&quot;dropping-particle&quot;:&quot;&quot;,&quot;non-dropping-particle&quot;:&quot;&quot;}],&quot;container-title&quot;:&quot;Nature&quot;,&quot;container-title-short&quot;:&quot;Nature&quot;,&quot;DOI&quot;:&quot;10.1038/s41586-021-04339-9&quot;,&quot;ISSN&quot;:&quot;14764687&quot;,&quot;PMID&quot;:&quot;35296840&quot;,&quot;issued&quot;:{&quot;date-parts&quot;:[[2022,3,17]]},&quot;page&quot;:&quot;401-410&quot;,&quot;abstract&quot;:&quot;Carbon storage by the ocean and by the land is usually quantified separately, and does not fully take into account the land-to-ocean transport of carbon through inland waters, estuaries, tidal wetlands and continental shelf waters—the ‘land-to-ocean aquatic continuum’ (LOAC). Here we assess LOAC carbon cycling before the industrial period and perturbed by direct human interventions, including climate change. In our view of the global carbon cycle, the traditional ‘long-range loop’, which carries carbon from terrestrial ecosystems to the open ocean through rivers, is reinforced by two ‘short-range loops’ that carry carbon from terrestrial ecosystems to inland waters and from tidal wetlands to the open ocean. Using a mass-balance approach, we find that the pre-industrial uptake of atmospheric carbon dioxide by terrestrial ecosystems transferred to the ocean and outgassed back to the atmosphere amounts to 0.65 ± 0.30 petagrams of carbon per year (±2 sigma). Humans have accelerated the cycling of carbon between terrestrial ecosystems, inland waters and the atmosphere, and decreased the uptake of atmospheric carbon dioxide from tidal wetlands and submerged vegetation. Ignoring these changing LOAC carbon fluxes results in an overestimation of carbon storage in terrestrial ecosystems by 0.6 ± 0.4 petagrams of carbon per year, and an underestimation of sedimentary and oceanic carbon storage. We identify knowledge gaps that are key to reduce uncertainties in future assessments of LOAC fluxes.&quot;,&quot;publisher&quot;:&quot;Nature Research&quot;,&quot;issue&quot;:&quot;7901&quot;,&quot;volume&quot;:&quot;603&quot;},&quot;isTemporary&quot;:false},{&quot;id&quot;:&quot;90c69788-6b19-3dda-8532-08a87731d3cc&quot;,&quot;itemData&quot;:{&quot;type&quot;:&quot;report&quot;,&quot;id&quot;:&quot;90c69788-6b19-3dda-8532-08a87731d3cc&quot;,&quot;title&quot;:&quot;Long-term Records of CO2 Pressure Fluctuations in Fresh Waters&quot;,&quot;author&quot;:[{&quot;family&quot;:&quot;Kempe&quot;,&quot;given&quot;:&quot;Stephan&quot;,&quot;parse-names&quot;:false,&quot;dropping-particle&quot;:&quot;&quot;,&quot;non-dropping-particle&quot;:&quot;&quot;}],&quot;URL&quot;:&quot;https://www.researchgate.net/publication/257029890&quot;,&quot;container-title-short&quot;:&quot;&quot;},&quot;isTemporary&quot;:false},{&quot;id&quot;:&quot;86cfc12d-920d-3fa7-8d98-0468d139053b&quot;,&quot;itemData&quot;:{&quot;type&quot;:&quot;paper-conference&quot;,&quot;id&quot;:&quot;86cfc12d-920d-3fa7-8d98-0468d139053b&quot;,&quot;title&quot;:&quot;Riverine coupling of biogeochemical cycles between land, oceans, and atmosphere&quot;,&quot;author&quot;:[{&quot;family&quot;:&quot;Aufdenkampe&quot;,&quot;given&quot;:&quot;Anthony K.&quot;,&quot;parse-names&quot;:false,&quot;dropping-particle&quot;:&quot;&quot;,&quot;non-dropping-particle&quot;:&quot;&quot;},{&quot;family&quot;:&quot;Mayorga&quot;,&quot;given&quot;:&quot;Emilio&quot;,&quot;parse-names&quot;:false,&quot;dropping-particle&quot;:&quot;&quot;,&quot;non-dropping-particle&quot;:&quot;&quot;},{&quot;family&quot;:&quot;Raymond&quot;,&quot;given&quot;:&quot;Peter A.&quot;,&quot;parse-names&quot;:false,&quot;dropping-particle&quot;:&quot;&quot;,&quot;non-dropping-particle&quot;:&quot;&quot;},{&quot;family&quot;:&quot;Melack&quot;,&quot;given&quot;:&quot;John M.&quot;,&quot;parse-names&quot;:false,&quot;dropping-particle&quot;:&quot;&quot;,&quot;non-dropping-particle&quot;:&quot;&quot;},{&quot;family&quot;:&quot;Doney&quot;,&quot;given&quot;:&quot;Scott C.&quot;,&quot;parse-names&quot;:false,&quot;dropping-particle&quot;:&quot;&quot;,&quot;non-dropping-particle&quot;:&quot;&quot;},{&quot;family&quot;:&quot;Alin&quot;,&quot;given&quot;:&quot;Simone R.&quot;,&quot;parse-names&quot;:false,&quot;dropping-particle&quot;:&quot;&quot;,&quot;non-dropping-particle&quot;:&quot;&quot;},{&quot;family&quot;:&quot;Aalto&quot;,&quot;given&quot;:&quot;Rolf E.&quot;,&quot;parse-names&quot;:false,&quot;dropping-particle&quot;:&quot;&quot;,&quot;non-dropping-particle&quot;:&quot;&quot;},{&quot;family&quot;:&quot;Yoo&quot;,&quot;given&quot;:&quot;Kyungsoo&quot;,&quot;parse-names&quot;:false,&quot;dropping-particle&quot;:&quot;&quot;,&quot;non-dropping-particle&quot;:&quot;&quot;}],&quot;container-title&quot;:&quot;Frontiers in Ecology and the Environment&quot;,&quot;DOI&quot;:&quot;10.1890/100014&quot;,&quot;ISSN&quot;:&quot;15409309&quot;,&quot;issued&quot;:{&quot;date-parts&quot;:[[2011]]},&quot;page&quot;:&quot;53-60&quot;,&quot;abstract&quot;:&quot;Streams, rivers, lakes, and other inland waters are important agents in the coupling of biogeochemical cycles between continents, atmosphere, and oceans. The depiction of these roles in global-scale assessments of carbon (C) and other bioactive elements remains limited, yet recent findings suggest that C discharged to the oceans is only a fraction of that entering rivers from terrestrial ecosystems via soil respiration, leaching, chemical weathering, and physical erosion. Most of this C influx is returned to the atmosphere from inland waters as carbon dioxide (CO2) or buried in sedimentary deposits within impoundments, lakes, floodplains, and other wetlands. Carbon and mineral cycles are coupled by both erosion-deposition processes and chemical weathering, with the latter producing dissolved inorganic C and carbonate buffering capacity that strongly modulate downstream pH, biological production of calcium-carbonate shells, and CO2 outgassing in rivers, estuaries, and coastal zones. Human activities substantially affect all of these processes. © The Ecological Society of America.&quot;,&quot;publisher&quot;:&quot;Ecological Society of America&quot;,&quot;issue&quot;:&quot;1&quot;,&quot;volume&quot;:&quot;9&quot;,&quot;container-title-short&quot;:&quot;Front Ecol Environ&quot;},&quot;isTemporary&quot;:false}]},{&quot;citationID&quot;:&quot;MENDELEY_CITATION_5922eae9-a20f-40fd-8a70-e07de47717a6&quot;,&quot;properties&quot;:{&quot;noteIndex&quot;:0},&quot;isEdited&quot;:false,&quot;manualOverride&quot;:{&quot;isManuallyOverridden&quot;:false,&quot;citeprocText&quot;:&quot;(Battin et al., 2009; Drake et al., 2018; Marx et al., 2017; Regnier et al., 2022)&quot;,&quot;manualOverrideText&quot;:&quot;&quot;},&quot;citationTag&quot;:&quot;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&quot;,&quot;citationItems&quot;:[{&quot;id&quot;:&quot;63b1ac33-0784-3114-9830-747259662836&quot;,&quot;itemData&quot;:{&quot;type&quot;:&quot;article&quot;,&quot;id&quot;:&quot;63b1ac33-0784-3114-9830-747259662836&quot;,&quot;title&quot;:&quot;Terrestrial carbon inputs to inland waters: A current synthesis of estimates and uncertainty&quot;,&quot;author&quot;:[{&quot;family&quot;:&quot;Drake&quot;,&quot;given&quot;:&quot;Travis W.&quot;,&quot;parse-names&quot;:false,&quot;dropping-particle&quot;:&quot;&quot;,&quot;non-dropping-particle&quot;:&quot;&quot;},{&quot;family&quot;:&quot;Raymond&quot;,&quot;given&quot;:&quot;Peter A.&quot;,&quot;parse-names&quot;:false,&quot;dropping-particle&quot;:&quot;&quot;,&quot;non-dropping-particle&quot;:&quot;&quot;},{&quot;family&quot;:&quot;Spencer&quot;,&quot;given&quot;:&quot;Robert G.M.&quot;,&quot;parse-names&quot;:false,&quot;dropping-particle&quot;:&quot;&quot;,&quot;non-dropping-particle&quot;:&quot;&quot;}],&quot;container-title&quot;:&quot;Limnology And Oceanography Letters&quot;,&quot;DOI&quot;:&quot;10.1002/lol2.10055&quot;,&quot;ISSN&quot;:&quot;23782242&quot;,&quot;issued&quot;:{&quot;date-parts&quot;:[[2018,6,1]]},&quot;page&quot;:&quot;132-142&quot;,&quot;abstract&quot;:&quot;Globally, inland waters receive a significant but ill-defined quantity of terrestrial carbon (C). When summed, the contemporary estimates for the three possible fates of C in inland waters (storage, outgassing, and export) highlight that terrestrial landscapes may deliver upward of 5.1 Pg of C annually. This review of flux estimates over the last decade has revealed an average increase of ∼ 0.3 Pg C yr−1, indicating a historical underestimation of the amount of terrestrial-C exported to inland waters. The continual increase in the estimates also underscores large data gaps and uncertainty. As research continues to refine these aquatic fluxes, especially C outgassed from the humid tropics and other understudied regions, we expect the global estimate of terrestrial-C transferred to inland waters to rise. An important implication of this upward refinement is that terrestrial net ecosystem production may be overestimated with ramifications for modeling of the global C cycle.&quot;,&quot;publisher&quot;:&quot;John Wiley and Sons Inc&quot;,&quot;issue&quot;:&quot;3&quot;,&quot;volume&quot;:&quot;3&quot;,&quot;container-title-short&quot;:&quot;Limnol Oceanogr Lett&quot;},&quot;isTemporary&quot;:false},{&quot;id&quot;:&quot;3df8c4ba-1563-3a18-b104-01a941c5b75b&quot;,&quot;itemData&quot;:{&quot;type&quot;:&quot;article-journal&quot;,&quot;id&quot;:&quot;3df8c4ba-1563-3a18-b104-01a941c5b75b&quot;,&quot;title&quot;:&quot;A review of CO2 and associated carbon dynamics in headwater streams: A global perspective&quot;,&quot;author&quot;:[{&quot;family&quot;:&quot;Marx&quot;,&quot;given&quot;:&quot;A.&quot;,&quot;parse-names&quot;:false,&quot;dropping-particle&quot;:&quot;&quot;,&quot;non-dropping-particle&quot;:&quot;&quot;},{&quot;family&quot;:&quot;Dusek&quot;,&quot;given&quot;:&quot;J.&quot;,&quot;parse-names&quot;:false,&quot;dropping-particle&quot;:&quot;&quot;,&quot;non-dropping-particle&quot;:&quot;&quot;},{&quot;family&quot;:&quot;Jankovec&quot;,&quot;given&quot;:&quot;J.&quot;,&quot;parse-names&quot;:false,&quot;dropping-particle&quot;:&quot;&quot;,&quot;non-dropping-particle&quot;:&quot;&quot;},{&quot;family&quot;:&quot;Sanda&quot;,&quot;given&quot;:&quot;M.&quot;,&quot;parse-names&quot;:false,&quot;dropping-particle&quot;:&quot;&quot;,&quot;non-dropping-particle&quot;:&quot;&quot;},{&quot;family&quot;:&quot;Vogel&quot;,&quot;given&quot;:&quot;T.&quot;,&quot;parse-names&quot;:false,&quot;dropping-particle&quot;:&quot;&quot;,&quot;non-dropping-particle&quot;:&quot;&quot;},{&quot;family&quot;:&quot;Geldern&quot;,&quot;given&quot;:&quot;R.&quot;,&quot;parse-names&quot;:false,&quot;dropping-particle&quot;:&quot;&quot;,&quot;non-dropping-particle&quot;:&quot;van&quot;},{&quot;family&quot;:&quot;Hartmann&quot;,&quot;given&quot;:&quot;J.&quot;,&quot;parse-names&quot;:false,&quot;dropping-particle&quot;:&quot;&quot;,&quot;non-dropping-particle&quot;:&quot;&quot;},{&quot;family&quot;:&quot;Barth&quot;,&quot;given&quot;:&quot;J. A.C.&quot;,&quot;parse-names&quot;:false,&quot;dropping-particle&quot;:&quot;&quot;,&quot;non-dropping-particle&quot;:&quot;&quot;}],&quot;container-title&quot;:&quot;Reviews of Geophysics&quot;,&quot;DOI&quot;:&quot;10.1002/2016RG000547&quot;,&quot;ISSN&quot;:&quot;19449208&quot;,&quot;issued&quot;:{&quot;date-parts&quot;:[[2017,6,1]]},&quot;page&quot;:&quot;560-585&quot;,&quot;abstract&quot;:&quot;Terrestrial carbon export via inland aquatic systems is a key process in the global carbon cycle. It includes loss of carbon to the atmosphere via outgassing from rivers, lakes, or reservoirs and carbon fixation in the water column as well as in sediments. This review focuses on headwater streams that are important because their stream biogeochemistry directly reflects carbon input from soils and groundwaters. Major drivers of carbon dioxide partial pressures (pCO2) in streams and mechanisms of terrestrial dissolved inorganic, organic and particulate organic carbon (DIC, DOC, and POC) influxes are summarized in this work. Our analysis indicates that the global river average pCO2 of 3100 ppmV is more often exceeded by contributions from small streams when compared to rivers with larger catchments (&gt; 500 km2). Because of their large proportion in global river networks (&gt; 96% of the total number of streams), headwaters contribute large—but still poorly quantified—amounts of CO2 to the atmosphere. Conservative estimates imply that globally 36% (i.e., 0.93 Pg C yr−1) of total CO2 outgassing from rivers and streams originate from headwaters. We also discuss challenges in determination of CO2 sources, concentrations, and fluxes. To overcome uncertainties of CO2 sources and its outgassing from headwater streams on the global scale, new investigations are needed that should include groundwater data. Such studies would also benefit from applications of integral CO2 outgassing isotope approaches and multiscale geophysical imaging techniques.&quot;,&quot;publisher&quot;:&quot;Blackwell Publishing Ltd&quot;,&quot;issue&quot;:&quot;2&quot;,&quot;volume&quot;:&quot;55&quot;,&quot;container-title-short&quot;:&quot;&quot;},&quot;isTemporary&quot;:false},{&quot;id&quot;:&quot;dc3f4e35-7d08-3d9e-92fb-d0267180aa01&quot;,&quot;itemData&quot;:{&quot;type&quot;:&quot;article&quot;,&quot;id&quot;:&quot;dc3f4e35-7d08-3d9e-92fb-d0267180aa01&quot;,&quot;title&quot;:&quot;The boundless carbon cycle&quot;,&quot;author&quot;:[{&quot;family&quot;:&quot;Battin&quot;,&quot;given&quot;:&quot;Tom J.&quot;,&quot;parse-names&quot;:false,&quot;dropping-particle&quot;:&quot;&quot;,&quot;non-dropping-particle&quot;:&quot;&quot;},{&quot;family&quot;:&quot;Luyssaert&quot;,&quot;given&quot;:&quot;Sebastiaan&quot;,&quot;parse-names&quot;:false,&quot;dropping-particle&quot;:&quot;&quot;,&quot;non-dropping-particle&quot;:&quot;&quot;},{&quot;family&quot;:&quot;Kaplan&quot;,&quot;given&quot;:&quot;Louis A.&quot;,&quot;parse-names&quot;:false,&quot;dropping-particle&quot;:&quot;&quot;,&quot;non-dropping-particle&quot;:&quot;&quot;},{&quot;family&quot;:&quot;Aufdenkampe&quot;,&quot;given&quot;:&quot;Anthony K.&quot;,&quot;parse-names&quot;:false,&quot;dropping-particle&quot;:&quot;&quot;,&quot;non-dropping-particle&quot;:&quot;&quot;},{&quot;family&quot;:&quot;Richter&quot;,&quot;given&quot;:&quot;Andreas&quot;,&quot;parse-names&quot;:false,&quot;dropping-particle&quot;:&quot;&quot;,&quot;non-dropping-particle&quot;:&quot;&quot;},{&quot;family&quot;:&quot;Tranvik&quot;,&quot;given&quot;:&quot;Lars J.&quot;,&quot;parse-names&quot;:false,&quot;dropping-particle&quot;:&quot;&quot;,&quot;non-dropping-particle&quot;:&quot;&quot;}],&quot;container-title&quot;:&quot;Nature Geoscience&quot;,&quot;DOI&quot;:&quot;10.1038/ngeo618&quot;,&quot;ISSN&quot;:&quot;17520894&quot;,&quot;issued&quot;:{&quot;date-parts&quot;:[[2009,9]]},&quot;page&quot;:&quot;598-600&quot;,&quot;issue&quot;:&quot;9&quot;,&quot;volume&quot;:&quot;2&quot;,&quot;container-title-short&quot;:&quot;Nat Geosci&quot;},&quot;isTemporary&quot;:false},{&quot;id&quot;:&quot;d6684e82-de2d-32cc-b7fb-ae7d91f45221&quot;,&quot;itemData&quot;:{&quot;type&quot;:&quot;article&quot;,&quot;id&quot;:&quot;d6684e82-de2d-32cc-b7fb-ae7d91f45221&quot;,&quot;title&quot;:&quot;The land-to-ocean loops of the global carbon cycle&quot;,&quot;author&quot;:[{&quot;family&quot;:&quot;Regnier&quot;,&quot;given&quot;:&quot;Pierre&quot;,&quot;parse-names&quot;:false,&quot;dropping-particle&quot;:&quot;&quot;,&quot;non-dropping-particle&quot;:&quot;&quot;},{&quot;family&quot;:&quot;Resplandy&quot;,&quot;given&quot;:&quot;Laure&quot;,&quot;parse-names&quot;:false,&quot;dropping-particle&quot;:&quot;&quot;,&quot;non-dropping-particle&quot;:&quot;&quot;},{&quot;family&quot;:&quot;Najjar&quot;,&quot;given&quot;:&quot;Raymond G.&quot;,&quot;parse-names&quot;:false,&quot;dropping-particle&quot;:&quot;&quot;,&quot;non-dropping-particle&quot;:&quot;&quot;},{&quot;family&quot;:&quot;Ciais&quot;,&quot;given&quot;:&quot;Philippe&quot;,&quot;parse-names&quot;:false,&quot;dropping-particle&quot;:&quot;&quot;,&quot;non-dropping-particle&quot;:&quot;&quot;}],&quot;container-title&quot;:&quot;Nature&quot;,&quot;container-title-short&quot;:&quot;Nature&quot;,&quot;DOI&quot;:&quot;10.1038/s41586-021-04339-9&quot;,&quot;ISSN&quot;:&quot;14764687&quot;,&quot;PMID&quot;:&quot;35296840&quot;,&quot;issued&quot;:{&quot;date-parts&quot;:[[2022,3,17]]},&quot;page&quot;:&quot;401-410&quot;,&quot;abstract&quot;:&quot;Carbon storage by the ocean and by the land is usually quantified separately, and does not fully take into account the land-to-ocean transport of carbon through inland waters, estuaries, tidal wetlands and continental shelf waters—the ‘land-to-ocean aquatic continuum’ (LOAC). Here we assess LOAC carbon cycling before the industrial period and perturbed by direct human interventions, including climate change. In our view of the global carbon cycle, the traditional ‘long-range loop’, which carries carbon from terrestrial ecosystems to the open ocean through rivers, is reinforced by two ‘short-range loops’ that carry carbon from terrestrial ecosystems to inland waters and from tidal wetlands to the open ocean. Using a mass-balance approach, we find that the pre-industrial uptake of atmospheric carbon dioxide by terrestrial ecosystems transferred to the ocean and outgassed back to the atmosphere amounts to 0.65 ± 0.30 petagrams of carbon per year (±2 sigma). Humans have accelerated the cycling of carbon between terrestrial ecosystems, inland waters and the atmosphere, and decreased the uptake of atmospheric carbon dioxide from tidal wetlands and submerged vegetation. Ignoring these changing LOAC carbon fluxes results in an overestimation of carbon storage in terrestrial ecosystems by 0.6 ± 0.4 petagrams of carbon per year, and an underestimation of sedimentary and oceanic carbon storage. We identify knowledge gaps that are key to reduce uncertainties in future assessments of LOAC fluxes.&quot;,&quot;publisher&quot;:&quot;Nature Research&quot;,&quot;issue&quot;:&quot;7901&quot;,&quot;volume&quot;:&quot;603&quot;},&quot;isTemporary&quot;:false}]},{&quot;citationID&quot;:&quot;MENDELEY_CITATION_30c49483-aabd-421f-9d9f-6e28ff251995&quot;,&quot;properties&quot;:{&quot;noteIndex&quot;:0},&quot;isEdited&quot;:false,&quot;manualOverride&quot;:{&quot;isManuallyOverridden&quot;:false,&quot;citeprocText&quot;:&quot;(Abril &amp;#38; Borges, 2019; Battin et al., 2023; Zarnetske et al., 2018)&quot;,&quot;manualOverrideText&quot;:&quot;&quot;},&quot;citationTag&quot;:&quot;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&quot;,&quot;citationItems&quot;:[{&quot;id&quot;:&quot;1e147c5e-a1e6-321d-86e8-6ba4c02732b6&quot;,&quot;itemData&quot;:{&quot;type&quot;:&quot;article&quot;,&quot;id&quot;:&quot;1e147c5e-a1e6-321d-86e8-6ba4c02732b6&quot;,&quot;title&quot;:&quot;River ecosystem metabolism and carbon biogeochemistry in a changing world&quot;,&quot;author&quot;:[{&quot;family&quot;:&quot;Battin&quot;,&quot;given&quot;:&quot;Tom J.&quot;,&quot;parse-names&quot;:false,&quot;dropping-particle&quot;:&quot;&quot;,&quot;non-dropping-particle&quot;:&quot;&quot;},{&quot;family&quot;:&quot;Lauerwald&quot;,&quot;given&quot;:&quot;Ronny&quot;,&quot;parse-names&quot;:false,&quot;dropping-particle&quot;:&quot;&quot;,&quot;non-dropping-particle&quot;:&quot;&quot;},{&quot;family&quot;:&quot;Bernhardt&quot;,&quot;given&quot;:&quot;Emily S.&quot;,&quot;parse-names&quot;:false,&quot;dropping-particle&quot;:&quot;&quot;,&quot;non-dropping-particle&quot;:&quot;&quot;},{&quot;family&quot;:&quot;Bertuzzo&quot;,&quot;given&quot;:&quot;Enrico&quot;,&quot;parse-names&quot;:false,&quot;dropping-particle&quot;:&quot;&quot;,&quot;non-dropping-particle&quot;:&quot;&quot;},{&quot;family&quot;:&quot;Gener&quot;,&quot;given&quot;:&quot;Lluís Gómez&quot;,&quot;parse-names&quot;:false,&quot;dropping-particle&quot;:&quot;&quot;,&quot;non-dropping-particle&quot;:&quot;&quot;},{&quot;family&quot;:&quot;Hall&quot;,&quot;given&quot;:&quot;Robert O.&quot;,&quot;parse-names&quot;:false,&quot;dropping-particle&quot;:&quot;&quot;,&quot;non-dropping-particle&quot;:&quot;&quot;},{&quot;family&quot;:&quot;Hotchkiss&quot;,&quot;given&quot;:&quot;Erin R.&quot;,&quot;parse-names&quot;:false,&quot;dropping-particle&quot;:&quot;&quot;,&quot;non-dropping-particle&quot;:&quot;&quot;},{&quot;family&quot;:&quot;Maavara&quot;,&quot;given&quot;:&quot;Taylor&quot;,&quot;parse-names&quot;:false,&quot;dropping-particle&quot;:&quot;&quot;,&quot;non-dropping-particle&quot;:&quot;&quot;},{&quot;family&quot;:&quot;Pavelsky&quot;,&quot;given&quot;:&quot;Tamlin M.&quot;,&quot;parse-names&quot;:false,&quot;dropping-particle&quot;:&quot;&quot;,&quot;non-dropping-particle&quot;:&quot;&quot;},{&quot;family&quot;:&quot;Ran&quot;,&quot;given&quot;:&quot;Lishan&quot;,&quot;parse-names&quot;:false,&quot;dropping-particle&quot;:&quot;&quot;,&quot;non-dropping-particle&quot;:&quot;&quot;},{&quot;family&quot;:&quot;Raymond&quot;,&quot;given&quot;:&quot;Peter&quot;,&quot;parse-names&quot;:false,&quot;dropping-particle&quot;:&quot;&quot;,&quot;non-dropping-particle&quot;:&quot;&quot;},{&quot;family&quot;:&quot;Rosentreter&quot;,&quot;given&quot;:&quot;Judith A.&quot;,&quot;parse-names&quot;:false,&quot;dropping-particle&quot;:&quot;&quot;,&quot;non-dropping-particle&quot;:&quot;&quot;},{&quot;family&quot;:&quot;Regnier&quot;,&quot;given&quot;:&quot;Pierre&quot;,&quot;parse-names&quot;:false,&quot;dropping-particle&quot;:&quot;&quot;,&quot;non-dropping-particle&quot;:&quot;&quot;}],&quot;container-title&quot;:&quot;Nature&quot;,&quot;DOI&quot;:&quot;10.1038/s41586-022-05500-8&quot;,&quot;ISSN&quot;:&quot;14764687&quot;,&quot;PMID&quot;:&quot;36653564&quot;,&quot;issued&quot;:{&quot;date-parts&quot;:[[2023,1,19]]},&quot;page&quot;:&quot;449-459&quot;,&quot;abstract&quot;:&quot;River networks represent the largest biogeochemical nexus between the continents, ocean and atmosphere. Our current understanding of the role of rivers in the global carbon cycle remains limited, which makes it difficult to predict how global change may alter the timing and spatial distribution of riverine carbon sequestration and greenhouse gas emissions. Here we review the state of river ecosystem metabolism research and synthesize the current best available estimates of river ecosystem metabolism. We quantify the organic and inorganic carbon flux from land to global rivers and show that their net ecosystem production and carbon dioxide emissions shift the organic to inorganic carbon balance en route from land to the coastal ocean. Furthermore, we discuss how global change may affect river ecosystem metabolism and related carbon fluxes and identify research directions that can help to develop better predictions of the effects of global change on riverine ecosystem processes. We argue that a global river observing system will play a key role in understanding river networks and their future evolution in the context of the global carbon budget.&quot;,&quot;publisher&quot;:&quot;Nature Research&quot;,&quot;issue&quot;:&quot;7944&quot;,&quot;volume&quot;:&quot;613&quot;,&quot;container-title-short&quot;:&quot;Nature&quot;},&quot;isTemporary&quot;:false},{&quot;id&quot;:&quot;54a71848-4136-3f7d-80ab-45faee4602e3&quot;,&quot;itemData&quot;:{&quot;type&quot;:&quot;article-journal&quot;,&quot;id&quot;:&quot;54a71848-4136-3f7d-80ab-45faee4602e3&quot;,&quot;title&quot;:&quot;Generality of Hydrologic Transport Limitation of Watershed Organic Carbon Flux Across Ecoregions of the United States&quot;,&quot;author&quot;:[{&quot;family&quot;:&quot;Zarnetske&quot;,&quot;given&quot;:&quot;Jay P.&quot;,&quot;parse-names&quot;:false,&quot;dropping-particle&quot;:&quot;&quot;,&quot;non-dropping-particle&quot;:&quot;&quot;},{&quot;family&quot;:&quot;Bouda&quot;,&quot;given&quot;:&quot;Martin&quot;,&quot;parse-names&quot;:false,&quot;dropping-particle&quot;:&quot;&quot;,&quot;non-dropping-particle&quot;:&quot;&quot;},{&quot;family&quot;:&quot;Abbott&quot;,&quot;given&quot;:&quot;Benjamin W.&quot;,&quot;parse-names&quot;:false,&quot;dropping-particle&quot;:&quot;&quot;,&quot;non-dropping-particle&quot;:&quot;&quot;},{&quot;family&quot;:&quot;Saiers&quot;,&quot;given&quot;:&quot;James&quot;,&quot;parse-names&quot;:false,&quot;dropping-particle&quot;:&quot;&quot;,&quot;non-dropping-particle&quot;:&quot;&quot;},{&quot;family&quot;:&quot;Raymond&quot;,&quot;given&quot;:&quot;Peter A.&quot;,&quot;parse-names&quot;:false,&quot;dropping-particle&quot;:&quot;&quot;,&quot;non-dropping-particle&quot;:&quot;&quot;}],&quot;container-title&quot;:&quot;Geophysical Research Letters&quot;,&quot;DOI&quot;:&quot;10.1029/2018GL080005&quot;,&quot;ISSN&quot;:&quot;19448007&quot;,&quot;issued&quot;:{&quot;date-parts&quot;:[[2018,11,16]]},&quot;page&quot;:&quot;11,702-11,711&quot;,&quot;abstract&quot;:&quot;Although the flux of dissolved organic carbon (DOC) through freshwaters is nearly equivalent to the net carbon uptake of all terrestrial ecosystems, uncertainty remains about how source processes (carbon production and location) and transport processes (hydrologic connectivity and routing) interact to determine DOC flux across flow conditions and ecoregions. This limits our ability to predict the fluvial carbon flux responses to changes in climate and land use. We used DOC concentration and discharge patterns with ensemble modeling techniques to quantify DOC flux behavior for 1,006 U.S. watersheds spanning diverse climate and land cover conditions. We found that DOC flux was transport-limited (concentration increased with discharge) in 80% of watersheds and that this flux behavior spanned ecoregions and watershed sizes. The generality of transport limitation demonstrates how coupling discharge models with widely available watershed properties could allow DOC flux to be efficiently integrated into landscape and Earth system models.&quot;,&quot;publisher&quot;:&quot;Blackwell Publishing Ltd&quot;,&quot;issue&quot;:&quot;21&quot;,&quot;volume&quot;:&quot;45&quot;,&quot;container-title-short&quot;:&quot;Geophys Res Lett&quot;},&quot;isTemporary&quot;:false},{&quot;id&quot;:&quot;abed3396-54d0-3d2f-a25f-497f767ccb2c&quot;,&quot;itemData&quot;:{&quot;type&quot;:&quot;article-journal&quot;,&quot;id&quot;:&quot;abed3396-54d0-3d2f-a25f-497f767ccb2c&quot;,&quot;title&quot;:&quot;Ideas and perspectives: Carbon leaks from flooded land: Do we need to replumb the inland water active pipe?&quot;,&quot;author&quot;:[{&quot;family&quot;:&quot;Abril&quot;,&quot;given&quot;:&quot;Gwenaël&quot;,&quot;parse-names&quot;:false,&quot;dropping-particle&quot;:&quot;&quot;,&quot;non-dropping-particle&quot;:&quot;&quot;},{&quot;family&quot;:&quot;Borges&quot;,&quot;given&quot;:&quot;Alberto&quot;,&quot;parse-names&quot;:false,&quot;dropping-particle&quot;:&quot;V.&quot;,&quot;non-dropping-particle&quot;:&quot;&quot;}],&quot;container-title&quot;:&quot;Biogeosciences&quot;,&quot;DOI&quot;:&quot;10.5194/bg-16-769-2019&quot;,&quot;ISSN&quot;:&quot;17264189&quot;,&quot;issued&quot;:{&quot;date-parts&quot;:[[2019,2,12]]},&quot;page&quot;:&quot;769-784&quot;,&quot;abstract&quot;:&quot;At the global scale, inland waters are a significant source of atmospheric carbon (C), particularly in the tropics. The active pipe concept predicts that C emissions from streams, lakes and rivers are largely fuelled by terrestrial ecosystems. The traditionally recognized C transfer mechanisms from terrestrial to aquatic systems are surface runoff and groundwater drainage. We present here a series of arguments that support the idea that land flooding is an additional significant process that fuels inland waters with C at the global scale. Whether the majority of &lt;span classCombining double low line\&quot;inline-formula\&quot;&gt;CO2&lt;/span&gt; emitted by rivers comes from floodable land (approximately 10&amp;thinsp;% of the continents) or from well-drained land is a fundamental question that impacts our capacity to predict how these C fluxes might change in the future. Using classical concepts in ecology, we propose, as a necessary step forward, an update of the active pipe concept that differentiates floodable land from drained land. Contrarily to well-drained land, many wetlands (in particular riparian and littoral wetlands) combine strong hydrological connectivity with inland waters, high productivity assimilating &lt;span classCombining double low line\&quot;inline-formula\&quot;&gt;CO2&lt;/span&gt; from the atmosphere, direct transfer of litter and exudation products to water and waterlogged soils, a generally dominant allocation of ecosystem respiration (ER) below the water surface and a slow gas-exchange rate at the water-Air interface. These properties force plants to pump atmospheric C to wetland waters and, when hydrology is favourable, to inland waters as organic C and dissolved &lt;span classCombining double low line\&quot;inline-formula\&quot;&gt;CO2&lt;/span&gt;. This wetland &lt;span classCombining double low line\&quot;inline-formula\&quot;&gt;CO2&lt;/span&gt; pump may contribute disproportionately to &lt;span classCombining double low line\&quot;inline-formula\&quot;&gt;CO2&lt;/span&gt; emissions from inland waters, particularly in the tropics where 80&amp;thinsp;% of the global &lt;span classCombining double low line\&quot;inline-formula\&quot;&gt;CO2&lt;/span&gt; emissions to the atmosphere occur. In future studies, more care must be taken in the way that vertical and horizontal C fluxes are conceptualized along watersheds, and 2-D models that adequately account for the hydrological export of all C species are necessary. In flooded ecosystems, significant effort should be dedicated to quantifying the components of primary production and respiration by the submerged and emerged part of the ecosystem community and to using these metabolic rates in coupled hydrological-biogeochemical models. The construction of a global typology of wetlands that includes productivity, gas fluxes and hydrological connectivity with inland waters also appears necessary to adequately integrate continental C fluxes at the global scale.&quot;,&quot;publisher&quot;:&quot;Copernicus GmbH&quot;,&quot;issue&quot;:&quot;3&quot;,&quot;volume&quot;:&quot;16&quot;,&quot;container-title-short&quot;:&quot;&quot;},&quot;isTemporary&quot;:false}]},{&quot;citationID&quot;:&quot;MENDELEY_CITATION_7c4321c1-ee20-44d4-b30c-a1c34c9ab4c7&quot;,&quot;properties&quot;:{&quot;noteIndex&quot;:0},&quot;isEdited&quot;:false,&quot;manualOverride&quot;:{&quot;isManuallyOverridden&quot;:false,&quot;citeprocText&quot;:&quot;(Battin et al., 2009; Cole et al., 2007)&quot;,&quot;manualOverrideText&quot;:&quot;&quot;},&quot;citationTag&quot;:&quot;MENDELEY_CITATION_v3_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&quot;,&quot;citationItems&quot;:[{&quot;id&quot;:&quot;dc3f4e35-7d08-3d9e-92fb-d0267180aa01&quot;,&quot;itemData&quot;:{&quot;type&quot;:&quot;article&quot;,&quot;id&quot;:&quot;dc3f4e35-7d08-3d9e-92fb-d0267180aa01&quot;,&quot;title&quot;:&quot;The boundless carbon cycle&quot;,&quot;author&quot;:[{&quot;family&quot;:&quot;Battin&quot;,&quot;given&quot;:&quot;Tom J.&quot;,&quot;parse-names&quot;:false,&quot;dropping-particle&quot;:&quot;&quot;,&quot;non-dropping-particle&quot;:&quot;&quot;},{&quot;family&quot;:&quot;Luyssaert&quot;,&quot;given&quot;:&quot;Sebastiaan&quot;,&quot;parse-names&quot;:false,&quot;dropping-particle&quot;:&quot;&quot;,&quot;non-dropping-particle&quot;:&quot;&quot;},{&quot;family&quot;:&quot;Kaplan&quot;,&quot;given&quot;:&quot;Louis A.&quot;,&quot;parse-names&quot;:false,&quot;dropping-particle&quot;:&quot;&quot;,&quot;non-dropping-particle&quot;:&quot;&quot;},{&quot;family&quot;:&quot;Aufdenkampe&quot;,&quot;given&quot;:&quot;Anthony K.&quot;,&quot;parse-names&quot;:false,&quot;dropping-particle&quot;:&quot;&quot;,&quot;non-dropping-particle&quot;:&quot;&quot;},{&quot;family&quot;:&quot;Richter&quot;,&quot;given&quot;:&quot;Andreas&quot;,&quot;parse-names&quot;:false,&quot;dropping-particle&quot;:&quot;&quot;,&quot;non-dropping-particle&quot;:&quot;&quot;},{&quot;family&quot;:&quot;Tranvik&quot;,&quot;given&quot;:&quot;Lars J.&quot;,&quot;parse-names&quot;:false,&quot;dropping-particle&quot;:&quot;&quot;,&quot;non-dropping-particle&quot;:&quot;&quot;}],&quot;container-title&quot;:&quot;Nature Geoscience&quot;,&quot;DOI&quot;:&quot;10.1038/ngeo618&quot;,&quot;ISSN&quot;:&quot;17520894&quot;,&quot;issued&quot;:{&quot;date-parts&quot;:[[2009,9]]},&quot;page&quot;:&quot;598-600&quot;,&quot;issue&quot;:&quot;9&quot;,&quot;volume&quot;:&quot;2&quot;,&quot;container-title-short&quot;:&quot;Nat Geosci&quot;},&quot;isTemporary&quot;:false},{&quot;id&quot;:&quot;85ea56b0-ab89-393b-bcf9-2d777ca1b46f&quot;,&quot;itemData&quot;:{&quot;type&quot;:&quot;article-journal&quot;,&quot;id&quot;:&quot;85ea56b0-ab89-393b-bcf9-2d777ca1b46f&quot;,&quot;title&quot;:&quot;Plumbing the global carbon cycle: Integrating inland waters into the terrestrial carbon budget&quot;,&quot;author&quot;:[{&quot;family&quot;:&quot;Cole&quot;,&quot;given&quot;:&quot;J. J.&quot;,&quot;parse-names&quot;:false,&quot;dropping-particle&quot;:&quot;&quot;,&quot;non-dropping-particle&quot;:&quot;&quot;},{&quot;family&quot;:&quot;Prairie&quot;,&quot;given&quot;:&quot;Y. T.&quot;,&quot;parse-names&quot;:false,&quot;dropping-particle&quot;:&quot;&quot;,&quot;non-dropping-particle&quot;:&quot;&quot;},{&quot;family&quot;:&quot;Caraco&quot;,&quot;given&quot;:&quot;N. F.&quot;,&quot;parse-names&quot;:false,&quot;dropping-particle&quot;:&quot;&quot;,&quot;non-dropping-particle&quot;:&quot;&quot;},{&quot;family&quot;:&quot;McDowell&quot;,&quot;given&quot;:&quot;W. H.&quot;,&quot;parse-names&quot;:false,&quot;dropping-particle&quot;:&quot;&quot;,&quot;non-dropping-particle&quot;:&quot;&quot;},{&quot;family&quot;:&quot;Tranvik&quot;,&quot;given&quot;:&quot;L. J.&quot;,&quot;parse-names&quot;:false,&quot;dropping-particle&quot;:&quot;&quot;,&quot;non-dropping-particle&quot;:&quot;&quot;},{&quot;family&quot;:&quot;Striegl&quot;,&quot;given&quot;:&quot;R. G.&quot;,&quot;parse-names&quot;:false,&quot;dropping-particle&quot;:&quot;&quot;,&quot;non-dropping-particle&quot;:&quot;&quot;},{&quot;family&quot;:&quot;Duarte&quot;,&quot;given&quot;:&quot;C. M.&quot;,&quot;parse-names&quot;:false,&quot;dropping-particle&quot;:&quot;&quot;,&quot;non-dropping-particle&quot;:&quot;&quot;},{&quot;family&quot;:&quot;Kortelainen&quot;,&quot;given&quot;:&quot;P.&quot;,&quot;parse-names&quot;:false,&quot;dropping-particle&quot;:&quot;&quot;,&quot;non-dropping-particle&quot;:&quot;&quot;},{&quot;family&quot;:&quot;Downing&quot;,&quot;given&quot;:&quot;J. A.&quot;,&quot;parse-names&quot;:false,&quot;dropping-particle&quot;:&quot;&quot;,&quot;non-dropping-particle&quot;:&quot;&quot;},{&quot;family&quot;:&quot;Middelburg&quot;,&quot;given&quot;:&quot;J. J.&quot;,&quot;parse-names&quot;:false,&quot;dropping-particle&quot;:&quot;&quot;,&quot;non-dropping-particle&quot;:&quot;&quot;},{&quot;family&quot;:&quot;Melack&quot;,&quot;given&quot;:&quot;J.&quot;,&quot;parse-names&quot;:false,&quot;dropping-particle&quot;:&quot;&quot;,&quot;non-dropping-particle&quot;:&quot;&quot;}],&quot;container-title&quot;:&quot;Ecosystems&quot;,&quot;DOI&quot;:&quot;10.1007/s10021-006-9013-8&quot;,&quot;ISSN&quot;:&quot;14329840&quot;,&quot;issued&quot;:{&quot;date-parts&quot;:[[2007,2]]},&quot;page&quot;:&quot;171-184&quot;,&quot;abstract&quot;:&quot;Because freshwater covers such a small fraction of the Earth's surface area, inland freshwater ecosystems (particularly lakes, rivers, and reservoirs) have rarely been considered as potentially important quantitative components of the carbon cycle at either global or regional scales. By taking published estimates of gas exchange, sediment accumulation, and carbon transport for a variety of aquatic systems, we have constructed a budget for the role of inland water ecosystems in the global carbon cycle. Our analysis conservatively estimates that inland waters annually receive, from a combination of background and anthropogenically altered sources, on the order of 1.9 Pg C y-1 from the terrestrial landscape, of which about 0.2 is buried in aquatic sediments, at least 0.8 (possibly much more) is returned to the atmosphere as gas exchange while the remaining 0.9 Pg y-1 is delivered to the oceans, roughly equally as inorganic and organic carbon. Thus, roughly twice as much C enters inland aquatic systems from land as is exported from land to the sea. Over prolonged time net carbon fluxes in aquatic systems tend to be greater per unit area than in much of the surrounding land. Although their area is small, these freshwater aquatic systems can affect regional C balances. Further, the inclusion of inland, freshwater ecosystems provides useful insight about the storage, oxidation and transport of terrestrial C, and may warrant a revision of how the modern net C sink on land is described. © 2007 Springer Science+Business Media, LLC.&quot;,&quot;issue&quot;:&quot;1&quot;,&quot;volume&quot;:&quot;10&quot;,&quot;container-title-short&quot;:&quot;&quot;},&quot;isTemporary&quot;:false}]},{&quot;citationID&quot;:&quot;MENDELEY_CITATION_3c7aed89-6877-4da3-b510-9ac616da46fb&quot;,&quot;properties&quot;:{&quot;noteIndex&quot;:0},&quot;isEdited&quot;:false,&quot;manualOverride&quot;:{&quot;isManuallyOverridden&quot;:false,&quot;citeprocText&quot;:&quot;(Cole et al., 2007)&quot;,&quot;manualOverrideText&quot;:&quot;&quot;},&quot;citationTag&quot;:&quot;MENDELEY_CITATION_v3_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&quot;,&quot;citationItems&quot;:[{&quot;id&quot;:&quot;85ea56b0-ab89-393b-bcf9-2d777ca1b46f&quot;,&quot;itemData&quot;:{&quot;type&quot;:&quot;article-journal&quot;,&quot;id&quot;:&quot;85ea56b0-ab89-393b-bcf9-2d777ca1b46f&quot;,&quot;title&quot;:&quot;Plumbing the global carbon cycle: Integrating inland waters into the terrestrial carbon budget&quot;,&quot;author&quot;:[{&quot;family&quot;:&quot;Cole&quot;,&quot;given&quot;:&quot;J. J.&quot;,&quot;parse-names&quot;:false,&quot;dropping-particle&quot;:&quot;&quot;,&quot;non-dropping-particle&quot;:&quot;&quot;},{&quot;family&quot;:&quot;Prairie&quot;,&quot;given&quot;:&quot;Y. T.&quot;,&quot;parse-names&quot;:false,&quot;dropping-particle&quot;:&quot;&quot;,&quot;non-dropping-particle&quot;:&quot;&quot;},{&quot;family&quot;:&quot;Caraco&quot;,&quot;given&quot;:&quot;N. F.&quot;,&quot;parse-names&quot;:false,&quot;dropping-particle&quot;:&quot;&quot;,&quot;non-dropping-particle&quot;:&quot;&quot;},{&quot;family&quot;:&quot;McDowell&quot;,&quot;given&quot;:&quot;W. H.&quot;,&quot;parse-names&quot;:false,&quot;dropping-particle&quot;:&quot;&quot;,&quot;non-dropping-particle&quot;:&quot;&quot;},{&quot;family&quot;:&quot;Tranvik&quot;,&quot;given&quot;:&quot;L. J.&quot;,&quot;parse-names&quot;:false,&quot;dropping-particle&quot;:&quot;&quot;,&quot;non-dropping-particle&quot;:&quot;&quot;},{&quot;family&quot;:&quot;Striegl&quot;,&quot;given&quot;:&quot;R. G.&quot;,&quot;parse-names&quot;:false,&quot;dropping-particle&quot;:&quot;&quot;,&quot;non-dropping-particle&quot;:&quot;&quot;},{&quot;family&quot;:&quot;Duarte&quot;,&quot;given&quot;:&quot;C. M.&quot;,&quot;parse-names&quot;:false,&quot;dropping-particle&quot;:&quot;&quot;,&quot;non-dropping-particle&quot;:&quot;&quot;},{&quot;family&quot;:&quot;Kortelainen&quot;,&quot;given&quot;:&quot;P.&quot;,&quot;parse-names&quot;:false,&quot;dropping-particle&quot;:&quot;&quot;,&quot;non-dropping-particle&quot;:&quot;&quot;},{&quot;family&quot;:&quot;Downing&quot;,&quot;given&quot;:&quot;J. A.&quot;,&quot;parse-names&quot;:false,&quot;dropping-particle&quot;:&quot;&quot;,&quot;non-dropping-particle&quot;:&quot;&quot;},{&quot;family&quot;:&quot;Middelburg&quot;,&quot;given&quot;:&quot;J. J.&quot;,&quot;parse-names&quot;:false,&quot;dropping-particle&quot;:&quot;&quot;,&quot;non-dropping-particle&quot;:&quot;&quot;},{&quot;family&quot;:&quot;Melack&quot;,&quot;given&quot;:&quot;J.&quot;,&quot;parse-names&quot;:false,&quot;dropping-particle&quot;:&quot;&quot;,&quot;non-dropping-particle&quot;:&quot;&quot;}],&quot;container-title&quot;:&quot;Ecosystems&quot;,&quot;DOI&quot;:&quot;10.1007/s10021-006-9013-8&quot;,&quot;ISSN&quot;:&quot;14329840&quot;,&quot;issued&quot;:{&quot;date-parts&quot;:[[2007,2]]},&quot;page&quot;:&quot;171-184&quot;,&quot;abstract&quot;:&quot;Because freshwater covers such a small fraction of the Earth's surface area, inland freshwater ecosystems (particularly lakes, rivers, and reservoirs) have rarely been considered as potentially important quantitative components of the carbon cycle at either global or regional scales. By taking published estimates of gas exchange, sediment accumulation, and carbon transport for a variety of aquatic systems, we have constructed a budget for the role of inland water ecosystems in the global carbon cycle. Our analysis conservatively estimates that inland waters annually receive, from a combination of background and anthropogenically altered sources, on the order of 1.9 Pg C y-1 from the terrestrial landscape, of which about 0.2 is buried in aquatic sediments, at least 0.8 (possibly much more) is returned to the atmosphere as gas exchange while the remaining 0.9 Pg y-1 is delivered to the oceans, roughly equally as inorganic and organic carbon. Thus, roughly twice as much C enters inland aquatic systems from land as is exported from land to the sea. Over prolonged time net carbon fluxes in aquatic systems tend to be greater per unit area than in much of the surrounding land. Although their area is small, these freshwater aquatic systems can affect regional C balances. Further, the inclusion of inland, freshwater ecosystems provides useful insight about the storage, oxidation and transport of terrestrial C, and may warrant a revision of how the modern net C sink on land is described. © 2007 Springer Science+Business Media, LLC.&quot;,&quot;issue&quot;:&quot;1&quot;,&quot;volume&quot;:&quot;10&quot;,&quot;container-title-short&quot;:&quot;&quot;},&quot;isTemporary&quot;:false}]},{&quot;citationID&quot;:&quot;MENDELEY_CITATION_0ab5669a-6c22-40e7-92ba-92ad1ad8e686&quot;,&quot;properties&quot;:{&quot;noteIndex&quot;:0},&quot;isEdited&quot;:false,&quot;manualOverride&quot;:{&quot;isManuallyOverridden&quot;:false,&quot;citeprocText&quot;:&quot;(Drake et al., 2018)&quot;,&quot;manualOverrideText&quot;:&quot;&quot;},&quot;citationTag&quot;:&quot;MENDELEY_CITATION_v3_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&quot;,&quot;citationItems&quot;:[{&quot;id&quot;:&quot;63b1ac33-0784-3114-9830-747259662836&quot;,&quot;itemData&quot;:{&quot;type&quot;:&quot;article&quot;,&quot;id&quot;:&quot;63b1ac33-0784-3114-9830-747259662836&quot;,&quot;title&quot;:&quot;Terrestrial carbon inputs to inland waters: A current synthesis of estimates and uncertainty&quot;,&quot;author&quot;:[{&quot;family&quot;:&quot;Drake&quot;,&quot;given&quot;:&quot;Travis W.&quot;,&quot;parse-names&quot;:false,&quot;dropping-particle&quot;:&quot;&quot;,&quot;non-dropping-particle&quot;:&quot;&quot;},{&quot;family&quot;:&quot;Raymond&quot;,&quot;given&quot;:&quot;Peter A.&quot;,&quot;parse-names&quot;:false,&quot;dropping-particle&quot;:&quot;&quot;,&quot;non-dropping-particle&quot;:&quot;&quot;},{&quot;family&quot;:&quot;Spencer&quot;,&quot;given&quot;:&quot;Robert G.M.&quot;,&quot;parse-names&quot;:false,&quot;dropping-particle&quot;:&quot;&quot;,&quot;non-dropping-particle&quot;:&quot;&quot;}],&quot;container-title&quot;:&quot;Limnology And Oceanography Letters&quot;,&quot;DOI&quot;:&quot;10.1002/lol2.10055&quot;,&quot;ISSN&quot;:&quot;23782242&quot;,&quot;issued&quot;:{&quot;date-parts&quot;:[[2018,6,1]]},&quot;page&quot;:&quot;132-142&quot;,&quot;abstract&quot;:&quot;Globally, inland waters receive a significant but ill-defined quantity of terrestrial carbon (C). When summed, the contemporary estimates for the three possible fates of C in inland waters (storage, outgassing, and export) highlight that terrestrial landscapes may deliver upward of 5.1 Pg of C annually. This review of flux estimates over the last decade has revealed an average increase of ∼ 0.3 Pg C yr−1, indicating a historical underestimation of the amount of terrestrial-C exported to inland waters. The continual increase in the estimates also underscores large data gaps and uncertainty. As research continues to refine these aquatic fluxes, especially C outgassed from the humid tropics and other understudied regions, we expect the global estimate of terrestrial-C transferred to inland waters to rise. An important implication of this upward refinement is that terrestrial net ecosystem production may be overestimated with ramifications for modeling of the global C cycle.&quot;,&quot;publisher&quot;:&quot;John Wiley and Sons Inc&quot;,&quot;issue&quot;:&quot;3&quot;,&quot;volume&quot;:&quot;3&quot;,&quot;container-title-short&quot;:&quot;Limnol Oceanogr Lett&quot;},&quot;isTemporary&quot;:false}]},{&quot;citationID&quot;:&quot;MENDELEY_CITATION_f1f9dff5-bff3-441d-94c1-7dcf1a4ee26a&quot;,&quot;properties&quot;:{&quot;noteIndex&quot;:0},&quot;isEdited&quot;:false,&quot;manualOverride&quot;:{&quot;isManuallyOverridden&quot;:false,&quot;citeprocText&quot;:&quot;(Aufdenkampe et al., 2011; Kempe, n.d.; Raymond et al., 2013; Regnier et al., 2022)&quot;,&quot;manualOverrideText&quot;:&quot;&quot;},&quot;citationTag&quot;:&quot;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&quot;,&quot;citationItems&quot;:[{&quot;id&quot;:&quot;d6684e82-de2d-32cc-b7fb-ae7d91f45221&quot;,&quot;itemData&quot;:{&quot;type&quot;:&quot;article&quot;,&quot;id&quot;:&quot;d6684e82-de2d-32cc-b7fb-ae7d91f45221&quot;,&quot;title&quot;:&quot;The land-to-ocean loops of the global carbon cycle&quot;,&quot;author&quot;:[{&quot;family&quot;:&quot;Regnier&quot;,&quot;given&quot;:&quot;Pierre&quot;,&quot;parse-names&quot;:false,&quot;dropping-particle&quot;:&quot;&quot;,&quot;non-dropping-particle&quot;:&quot;&quot;},{&quot;family&quot;:&quot;Resplandy&quot;,&quot;given&quot;:&quot;Laure&quot;,&quot;parse-names&quot;:false,&quot;dropping-particle&quot;:&quot;&quot;,&quot;non-dropping-particle&quot;:&quot;&quot;},{&quot;family&quot;:&quot;Najjar&quot;,&quot;given&quot;:&quot;Raymond G.&quot;,&quot;parse-names&quot;:false,&quot;dropping-particle&quot;:&quot;&quot;,&quot;non-dropping-particle&quot;:&quot;&quot;},{&quot;family&quot;:&quot;Ciais&quot;,&quot;given&quot;:&quot;Philippe&quot;,&quot;parse-names&quot;:false,&quot;dropping-particle&quot;:&quot;&quot;,&quot;non-dropping-particle&quot;:&quot;&quot;}],&quot;container-title&quot;:&quot;Nature&quot;,&quot;container-title-short&quot;:&quot;Nature&quot;,&quot;DOI&quot;:&quot;10.1038/s41586-021-04339-9&quot;,&quot;ISSN&quot;:&quot;14764687&quot;,&quot;PMID&quot;:&quot;35296840&quot;,&quot;issued&quot;:{&quot;date-parts&quot;:[[2022,3,17]]},&quot;page&quot;:&quot;401-410&quot;,&quot;abstract&quot;:&quot;Carbon storage by the ocean and by the land is usually quantified separately, and does not fully take into account the land-to-ocean transport of carbon through inland waters, estuaries, tidal wetlands and continental shelf waters—the ‘land-to-ocean aquatic continuum’ (LOAC). Here we assess LOAC carbon cycling before the industrial period and perturbed by direct human interventions, including climate change. In our view of the global carbon cycle, the traditional ‘long-range loop’, which carries carbon from terrestrial ecosystems to the open ocean through rivers, is reinforced by two ‘short-range loops’ that carry carbon from terrestrial ecosystems to inland waters and from tidal wetlands to the open ocean. Using a mass-balance approach, we find that the pre-industrial uptake of atmospheric carbon dioxide by terrestrial ecosystems transferred to the ocean and outgassed back to the atmosphere amounts to 0.65 ± 0.30 petagrams of carbon per year (±2 sigma). Humans have accelerated the cycling of carbon between terrestrial ecosystems, inland waters and the atmosphere, and decreased the uptake of atmospheric carbon dioxide from tidal wetlands and submerged vegetation. Ignoring these changing LOAC carbon fluxes results in an overestimation of carbon storage in terrestrial ecosystems by 0.6 ± 0.4 petagrams of carbon per year, and an underestimation of sedimentary and oceanic carbon storage. We identify knowledge gaps that are key to reduce uncertainties in future assessments of LOAC fluxes.&quot;,&quot;publisher&quot;:&quot;Nature Research&quot;,&quot;issue&quot;:&quot;7901&quot;,&quot;volume&quot;:&quot;603&quot;},&quot;isTemporary&quot;:false},{&quot;id&quot;:&quot;90c69788-6b19-3dda-8532-08a87731d3cc&quot;,&quot;itemData&quot;:{&quot;type&quot;:&quot;report&quot;,&quot;id&quot;:&quot;90c69788-6b19-3dda-8532-08a87731d3cc&quot;,&quot;title&quot;:&quot;Long-term Records of CO2 Pressure Fluctuations in Fresh Waters&quot;,&quot;author&quot;:[{&quot;family&quot;:&quot;Kempe&quot;,&quot;given&quot;:&quot;Stephan&quot;,&quot;parse-names&quot;:false,&quot;dropping-particle&quot;:&quot;&quot;,&quot;non-dropping-particle&quot;:&quot;&quot;}],&quot;URL&quot;:&quot;https://www.researchgate.net/publication/257029890&quot;,&quot;container-title-short&quot;:&quot;&quot;},&quot;isTemporary&quot;:false},{&quot;id&quot;:&quot;86cfc12d-920d-3fa7-8d98-0468d139053b&quot;,&quot;itemData&quot;:{&quot;type&quot;:&quot;paper-conference&quot;,&quot;id&quot;:&quot;86cfc12d-920d-3fa7-8d98-0468d139053b&quot;,&quot;title&quot;:&quot;Riverine coupling of biogeochemical cycles between land, oceans, and atmosphere&quot;,&quot;author&quot;:[{&quot;family&quot;:&quot;Aufdenkampe&quot;,&quot;given&quot;:&quot;Anthony K.&quot;,&quot;parse-names&quot;:false,&quot;dropping-particle&quot;:&quot;&quot;,&quot;non-dropping-particle&quot;:&quot;&quot;},{&quot;family&quot;:&quot;Mayorga&quot;,&quot;given&quot;:&quot;Emilio&quot;,&quot;parse-names&quot;:false,&quot;dropping-particle&quot;:&quot;&quot;,&quot;non-dropping-particle&quot;:&quot;&quot;},{&quot;family&quot;:&quot;Raymond&quot;,&quot;given&quot;:&quot;Peter A.&quot;,&quot;parse-names&quot;:false,&quot;dropping-particle&quot;:&quot;&quot;,&quot;non-dropping-particle&quot;:&quot;&quot;},{&quot;family&quot;:&quot;Melack&quot;,&quot;given&quot;:&quot;John M.&quot;,&quot;parse-names&quot;:false,&quot;dropping-particle&quot;:&quot;&quot;,&quot;non-dropping-particle&quot;:&quot;&quot;},{&quot;family&quot;:&quot;Doney&quot;,&quot;given&quot;:&quot;Scott C.&quot;,&quot;parse-names&quot;:false,&quot;dropping-particle&quot;:&quot;&quot;,&quot;non-dropping-particle&quot;:&quot;&quot;},{&quot;family&quot;:&quot;Alin&quot;,&quot;given&quot;:&quot;Simone R.&quot;,&quot;parse-names&quot;:false,&quot;dropping-particle&quot;:&quot;&quot;,&quot;non-dropping-particle&quot;:&quot;&quot;},{&quot;family&quot;:&quot;Aalto&quot;,&quot;given&quot;:&quot;Rolf E.&quot;,&quot;parse-names&quot;:false,&quot;dropping-particle&quot;:&quot;&quot;,&quot;non-dropping-particle&quot;:&quot;&quot;},{&quot;family&quot;:&quot;Yoo&quot;,&quot;given&quot;:&quot;Kyungsoo&quot;,&quot;parse-names&quot;:false,&quot;dropping-particle&quot;:&quot;&quot;,&quot;non-dropping-particle&quot;:&quot;&quot;}],&quot;container-title&quot;:&quot;Frontiers in Ecology and the Environment&quot;,&quot;DOI&quot;:&quot;10.1890/100014&quot;,&quot;ISSN&quot;:&quot;15409309&quot;,&quot;issued&quot;:{&quot;date-parts&quot;:[[2011]]},&quot;page&quot;:&quot;53-60&quot;,&quot;abstract&quot;:&quot;Streams, rivers, lakes, and other inland waters are important agents in the coupling of biogeochemical cycles between continents, atmosphere, and oceans. The depiction of these roles in global-scale assessments of carbon (C) and other bioactive elements remains limited, yet recent findings suggest that C discharged to the oceans is only a fraction of that entering rivers from terrestrial ecosystems via soil respiration, leaching, chemical weathering, and physical erosion. Most of this C influx is returned to the atmosphere from inland waters as carbon dioxide (CO2) or buried in sedimentary deposits within impoundments, lakes, floodplains, and other wetlands. Carbon and mineral cycles are coupled by both erosion-deposition processes and chemical weathering, with the latter producing dissolved inorganic C and carbonate buffering capacity that strongly modulate downstream pH, biological production of calcium-carbonate shells, and CO2 outgassing in rivers, estuaries, and coastal zones. Human activities substantially affect all of these processes. © The Ecological Society of America.&quot;,&quot;publisher&quot;:&quot;Ecological Society of America&quot;,&quot;issue&quot;:&quot;1&quot;,&quot;volume&quot;:&quot;9&quot;,&quot;container-title-short&quot;:&quot;Front Ecol Environ&quot;},&quot;isTemporary&quot;:false},{&quot;id&quot;:&quot;74823f0c-dea1-39d9-bea4-6b7fec86083c&quot;,&quot;itemData&quot;:{&quot;type&quot;:&quot;article-journal&quot;,&quot;id&quot;:&quot;74823f0c-dea1-39d9-bea4-6b7fec86083c&quot;,&quot;title&quot;:&quot;Global carbon dioxide emissions from inland waters&quot;,&quot;author&quot;:[{&quot;family&quot;:&quot;Raymond&quot;,&quot;given&quot;:&quot;Peter A.&quot;,&quot;parse-names&quot;:false,&quot;dropping-particle&quot;:&quot;&quot;,&quot;non-dropping-particle&quot;:&quot;&quot;},{&quot;family&quot;:&quot;Hartmann&quot;,&quot;given&quot;:&quot;Jens&quot;,&quot;parse-names&quot;:false,&quot;dropping-particle&quot;:&quot;&quot;,&quot;non-dropping-particle&quot;:&quot;&quot;},{&quot;family&quot;:&quot;Lauerwald&quot;,&quot;given&quot;:&quot;Ronny&quot;,&quot;parse-names&quot;:false,&quot;dropping-particle&quot;:&quot;&quot;,&quot;non-dropping-particle&quot;:&quot;&quot;},{&quot;family&quot;:&quot;Sobek&quot;,&quot;given&quot;:&quot;Sebastian&quot;,&quot;parse-names&quot;:false,&quot;dropping-particle&quot;:&quot;&quot;,&quot;non-dropping-particle&quot;:&quot;&quot;},{&quot;family&quot;:&quot;McDonald&quot;,&quot;given&quot;:&quot;Cory&quot;,&quot;parse-names&quot;:false,&quot;dropping-particle&quot;:&quot;&quot;,&quot;non-dropping-particle&quot;:&quot;&quot;},{&quot;family&quot;:&quot;Hoover&quot;,&quot;given&quot;:&quot;Mark&quot;,&quot;parse-names&quot;:false,&quot;dropping-particle&quot;:&quot;&quot;,&quot;non-dropping-particle&quot;:&quot;&quot;},{&quot;family&quot;:&quot;Butman&quot;,&quot;given&quot;:&quot;David&quot;,&quot;parse-names&quot;:false,&quot;dropping-particle&quot;:&quot;&quot;,&quot;non-dropping-particle&quot;:&quot;&quot;},{&quot;family&quot;:&quot;Striegl&quot;,&quot;given&quot;:&quot;Robert&quot;,&quot;parse-names&quot;:false,&quot;dropping-particle&quot;:&quot;&quot;,&quot;non-dropping-particle&quot;:&quot;&quot;},{&quot;family&quot;:&quot;Mayorga&quot;,&quot;given&quot;:&quot;Emilio&quot;,&quot;parse-names&quot;:false,&quot;dropping-particle&quot;:&quot;&quot;,&quot;non-dropping-particle&quot;:&quot;&quot;},{&quot;family&quot;:&quot;Humborg&quot;,&quot;given&quot;:&quot;Christoph&quot;,&quot;parse-names&quot;:false,&quot;dropping-particle&quot;:&quot;&quot;,&quot;non-dropping-particle&quot;:&quot;&quot;},{&quot;family&quot;:&quot;Kortelainen&quot;,&quot;given&quot;:&quot;Pirkko&quot;,&quot;parse-names&quot;:false,&quot;dropping-particle&quot;:&quot;&quot;,&quot;non-dropping-particle&quot;:&quot;&quot;},{&quot;family&quot;:&quot;Dürr&quot;,&quot;given&quot;:&quot;Hans&quot;,&quot;parse-names&quot;:false,&quot;dropping-particle&quot;:&quot;&quot;,&quot;non-dropping-particle&quot;:&quot;&quot;},{&quot;family&quot;:&quot;Meybeck&quot;,&quot;given&quot;:&quot;Michel&quot;,&quot;parse-names&quot;:false,&quot;dropping-particle&quot;:&quot;&quot;,&quot;non-dropping-particle&quot;:&quot;&quot;},{&quot;family&quot;:&quot;Ciais&quot;,&quot;given&quot;:&quot;Philippe&quot;,&quot;parse-names&quot;:false,&quot;dropping-particle&quot;:&quot;&quot;,&quot;non-dropping-particle&quot;:&quot;&quot;},{&quot;family&quot;:&quot;Guth&quot;,&quot;given&quot;:&quot;Peter&quot;,&quot;parse-names&quot;:false,&quot;dropping-particle&quot;:&quot;&quot;,&quot;non-dropping-particle&quot;:&quot;&quot;}],&quot;container-title&quot;:&quot;Nature&quot;,&quot;DOI&quot;:&quot;10.1038/nature12760&quot;,&quot;ISSN&quot;:&quot;14764687&quot;,&quot;PMID&quot;:&quot;24256802&quot;,&quot;issued&quot;:{&quot;date-parts&quot;:[[2013]]},&quot;page&quot;:&quot;355-359&quot;,&quot;abstract&quot;:&quot;Carbon dioxide (CO2) transfer from inland waters to the atmosphere, known as CO2 evasion, is a component of the global carbon cycle. Global estimates of CO2 evasion have been hampered, however, by the lack of a framework for estimating the inland water surface area and gas transfer velocity and by the absence of a global CO2 database. Here we report regional variations in global inland water surface area, dissolved CO2 and gas transfer velocity. We obtain global CO2 evasion rates of 1.8petagrams of carbon (Pg C) per year from streams and rivers and 0.32Pg Cyr-1 from lakes and reservoirs, where the upper and lower limits are respectively the 5th and 95th confidence interval percentiles. The resulting global evasion rate of 2.1 Pg Cyr-1 is higher than previous estimates owing to a larger stream and river evasion rate. Our analysis predicts global hotspots in stream and river evasion, with about 70 per cent of the flux occurring over just 20 per cent of the land surface. The source of inland water CO2 is still not known with certainty and new studies are needed to research the mechanisms controlling CO2 evasion globally. © 2013 Macmillan Publishers Limited. All rights reserved.&quot;,&quot;publisher&quot;:&quot;Nature Publishing Group&quot;,&quot;issue&quot;:&quot;7476&quot;,&quot;volume&quot;:&quot;503&quot;,&quot;container-title-short&quot;:&quot;Nature&quot;},&quot;isTemporary&quot;:false}]},{&quot;citationID&quot;:&quot;MENDELEY_CITATION_1479f4ee-561d-40b2-bf2c-ad556fae0f18&quot;,&quot;properties&quot;:{&quot;noteIndex&quot;:0},&quot;isEdited&quot;:false,&quot;manualOverride&quot;:{&quot;isManuallyOverridden&quot;:false,&quot;citeprocText&quot;:&quot;(Battin et al., 2009)&quot;,&quot;manualOverrideText&quot;:&quot;&quot;},&quot;citationTag&quot;:&quot;MENDELEY_CITATION_v3_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&quot;,&quot;citationItems&quot;:[{&quot;id&quot;:&quot;dc3f4e35-7d08-3d9e-92fb-d0267180aa01&quot;,&quot;itemData&quot;:{&quot;type&quot;:&quot;article&quot;,&quot;id&quot;:&quot;dc3f4e35-7d08-3d9e-92fb-d0267180aa01&quot;,&quot;title&quot;:&quot;The boundless carbon cycle&quot;,&quot;author&quot;:[{&quot;family&quot;:&quot;Battin&quot;,&quot;given&quot;:&quot;Tom J.&quot;,&quot;parse-names&quot;:false,&quot;dropping-particle&quot;:&quot;&quot;,&quot;non-dropping-particle&quot;:&quot;&quot;},{&quot;family&quot;:&quot;Luyssaert&quot;,&quot;given&quot;:&quot;Sebastiaan&quot;,&quot;parse-names&quot;:false,&quot;dropping-particle&quot;:&quot;&quot;,&quot;non-dropping-particle&quot;:&quot;&quot;},{&quot;family&quot;:&quot;Kaplan&quot;,&quot;given&quot;:&quot;Louis A.&quot;,&quot;parse-names&quot;:false,&quot;dropping-particle&quot;:&quot;&quot;,&quot;non-dropping-particle&quot;:&quot;&quot;},{&quot;family&quot;:&quot;Aufdenkampe&quot;,&quot;given&quot;:&quot;Anthony K.&quot;,&quot;parse-names&quot;:false,&quot;dropping-particle&quot;:&quot;&quot;,&quot;non-dropping-particle&quot;:&quot;&quot;},{&quot;family&quot;:&quot;Richter&quot;,&quot;given&quot;:&quot;Andreas&quot;,&quot;parse-names&quot;:false,&quot;dropping-particle&quot;:&quot;&quot;,&quot;non-dropping-particle&quot;:&quot;&quot;},{&quot;family&quot;:&quot;Tranvik&quot;,&quot;given&quot;:&quot;Lars J.&quot;,&quot;parse-names&quot;:false,&quot;dropping-particle&quot;:&quot;&quot;,&quot;non-dropping-particle&quot;:&quot;&quot;}],&quot;container-title&quot;:&quot;Nature Geoscience&quot;,&quot;DOI&quot;:&quot;10.1038/ngeo618&quot;,&quot;ISSN&quot;:&quot;17520894&quot;,&quot;issued&quot;:{&quot;date-parts&quot;:[[2009,9]]},&quot;page&quot;:&quot;598-600&quot;,&quot;issue&quot;:&quot;9&quot;,&quot;volume&quot;:&quot;2&quot;,&quot;container-title-short&quot;:&quot;Nat Geosci&quot;},&quot;isTemporary&quot;:false}]},{&quot;citationID&quot;:&quot;MENDELEY_CITATION_86f68527-489e-45f8-8433-9f446fb63f89&quot;,&quot;properties&quot;:{&quot;noteIndex&quot;:0},&quot;isEdited&quot;:false,&quot;manualOverride&quot;:{&quot;isManuallyOverridden&quot;:false,&quot;citeprocText&quot;:&quot;(Regnier et al., 2013)&quot;,&quot;manualOverrideText&quot;:&quot;&quot;},&quot;citationTag&quot;:&quot;MENDELEY_CITATION_v3_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&quot;,&quot;citationItems&quot;:[{&quot;id&quot;:&quot;5344a12a-77bf-3b88-923b-bd2c3937afe3&quot;,&quot;itemData&quot;:{&quot;type&quot;:&quot;article-journal&quot;,&quot;id&quot;:&quot;5344a12a-77bf-3b88-923b-bd2c3937afe3&quot;,&quot;title&quot;:&quot;Anthropogenic perturbation of the carbon fluxes from land to ocean&quot;,&quot;author&quot;:[{&quot;family&quot;:&quot;Regnier&quot;,&quot;given&quot;:&quot;Pierre&quot;,&quot;parse-names&quot;:false,&quot;dropping-particle&quot;:&quot;&quot;,&quot;non-dropping-particle&quot;:&quot;&quot;},{&quot;family&quot;:&quot;Friedlingstein&quot;,&quot;given&quot;:&quot;Pierre&quot;,&quot;parse-names&quot;:false,&quot;dropping-particle&quot;:&quot;&quot;,&quot;non-dropping-particle&quot;:&quot;&quot;},{&quot;family&quot;:&quot;Ciais&quot;,&quot;given&quot;:&quot;Philippe&quot;,&quot;parse-names&quot;:false,&quot;dropping-particle&quot;:&quot;&quot;,&quot;non-dropping-particle&quot;:&quot;&quot;},{&quot;family&quot;:&quot;Mackenzie&quot;,&quot;given&quot;:&quot;Fred T.&quot;,&quot;parse-names&quot;:false,&quot;dropping-particle&quot;:&quot;&quot;,&quot;non-dropping-particle&quot;:&quot;&quot;},{&quot;family&quot;:&quot;Gruber&quot;,&quot;given&quot;:&quot;Nicolas&quot;,&quot;parse-names&quot;:false,&quot;dropping-particle&quot;:&quot;&quot;,&quot;non-dropping-particle&quot;:&quot;&quot;},{&quot;family&quot;:&quot;Janssens&quot;,&quot;given&quot;:&quot;Ivan A.&quot;,&quot;parse-names&quot;:false,&quot;dropping-particle&quot;:&quot;&quot;,&quot;non-dropping-particle&quot;:&quot;&quot;},{&quot;family&quot;:&quot;Laruelle&quot;,&quot;given&quot;:&quot;Goulven G.&quot;,&quot;parse-names&quot;:false,&quot;dropping-particle&quot;:&quot;&quot;,&quot;non-dropping-particle&quot;:&quot;&quot;},{&quot;family&quot;:&quot;Lauerwald&quot;,&quot;given&quot;:&quot;Ronny&quot;,&quot;parse-names&quot;:false,&quot;dropping-particle&quot;:&quot;&quot;,&quot;non-dropping-particle&quot;:&quot;&quot;},{&quot;family&quot;:&quot;Luyssaert&quot;,&quot;given&quot;:&quot;Sebastiaan&quot;,&quot;parse-names&quot;:false,&quot;dropping-particle&quot;:&quot;&quot;,&quot;non-dropping-particle&quot;:&quot;&quot;},{&quot;family&quot;:&quot;Andersson&quot;,&quot;given&quot;:&quot;Andreas J.&quot;,&quot;parse-names&quot;:false,&quot;dropping-particle&quot;:&quot;&quot;,&quot;non-dropping-particle&quot;:&quot;&quot;},{&quot;family&quot;:&quot;Arndt&quot;,&quot;given&quot;:&quot;Sandra&quot;,&quot;parse-names&quot;:false,&quot;dropping-particle&quot;:&quot;&quot;,&quot;non-dropping-particle&quot;:&quot;&quot;},{&quot;family&quot;:&quot;Arnosti&quot;,&quot;given&quot;:&quot;Carol&quot;,&quot;parse-names&quot;:false,&quot;dropping-particle&quot;:&quot;&quot;,&quot;non-dropping-particle&quot;:&quot;&quot;},{&quot;family&quot;:&quot;Borges&quot;,&quot;given&quot;:&quot;Alberto&quot;,&quot;parse-names&quot;:false,&quot;dropping-particle&quot;:&quot;V.&quot;,&quot;non-dropping-particle&quot;:&quot;&quot;},{&quot;family&quot;:&quot;Dale&quot;,&quot;given&quot;:&quot;Andrew W.&quot;,&quot;parse-names&quot;:false,&quot;dropping-particle&quot;:&quot;&quot;,&quot;non-dropping-particle&quot;:&quot;&quot;},{&quot;family&quot;:&quot;Gallego-Sala&quot;,&quot;given&quot;:&quot;Angela&quot;,&quot;parse-names&quot;:false,&quot;dropping-particle&quot;:&quot;&quot;,&quot;non-dropping-particle&quot;:&quot;&quot;},{&quot;family&quot;:&quot;Goddéris&quot;,&quot;given&quot;:&quot;Yves&quot;,&quot;parse-names&quot;:false,&quot;dropping-particle&quot;:&quot;&quot;,&quot;non-dropping-particle&quot;:&quot;&quot;},{&quot;family&quot;:&quot;Goossens&quot;,&quot;given&quot;:&quot;Nicolas&quot;,&quot;parse-names&quot;:false,&quot;dropping-particle&quot;:&quot;&quot;,&quot;non-dropping-particle&quot;:&quot;&quot;},{&quot;family&quot;:&quot;Hartmann&quot;,&quot;given&quot;:&quot;Jens&quot;,&quot;parse-names&quot;:false,&quot;dropping-particle&quot;:&quot;&quot;,&quot;non-dropping-particle&quot;:&quot;&quot;},{&quot;family&quot;:&quot;Heinze&quot;,&quot;given&quot;:&quot;Christoph&quot;,&quot;parse-names&quot;:false,&quot;dropping-particle&quot;:&quot;&quot;,&quot;non-dropping-particle&quot;:&quot;&quot;},{&quot;family&quot;:&quot;Ilyina&quot;,&quot;given&quot;:&quot;Tatiana&quot;,&quot;parse-names&quot;:false,&quot;dropping-particle&quot;:&quot;&quot;,&quot;non-dropping-particle&quot;:&quot;&quot;},{&quot;family&quot;:&quot;Joos&quot;,&quot;given&quot;:&quot;Fortunat&quot;,&quot;parse-names&quot;:false,&quot;dropping-particle&quot;:&quot;&quot;,&quot;non-dropping-particle&quot;:&quot;&quot;},{&quot;family&quot;:&quot;Larowe&quot;,&quot;given&quot;:&quot;Douglas E.&quot;,&quot;parse-names&quot;:false,&quot;dropping-particle&quot;:&quot;&quot;,&quot;non-dropping-particle&quot;:&quot;&quot;},{&quot;family&quot;:&quot;Leifeld&quot;,&quot;given&quot;:&quot;Jens&quot;,&quot;parse-names&quot;:false,&quot;dropping-particle&quot;:&quot;&quot;,&quot;non-dropping-particle&quot;:&quot;&quot;},{&quot;family&quot;:&quot;Meysman&quot;,&quot;given&quot;:&quot;Filip J.R.&quot;,&quot;parse-names&quot;:false,&quot;dropping-particle&quot;:&quot;&quot;,&quot;non-dropping-particle&quot;:&quot;&quot;},{&quot;family&quot;:&quot;Munhoven&quot;,&quot;given&quot;:&quot;Guy&quot;,&quot;parse-names&quot;:false,&quot;dropping-particle&quot;:&quot;&quot;,&quot;non-dropping-particle&quot;:&quot;&quot;},{&quot;family&quot;:&quot;Raymond&quot;,&quot;given&quot;:&quot;Peter A.&quot;,&quot;parse-names&quot;:false,&quot;dropping-particle&quot;:&quot;&quot;,&quot;non-dropping-particle&quot;:&quot;&quot;},{&quot;family&quot;:&quot;Spahni&quot;,&quot;given&quot;:&quot;Renato&quot;,&quot;parse-names&quot;:false,&quot;dropping-particle&quot;:&quot;&quot;,&quot;non-dropping-particle&quot;:&quot;&quot;},{&quot;family&quot;:&quot;Suntharalingam&quot;,&quot;given&quot;:&quot;Parvadha&quot;,&quot;parse-names&quot;:false,&quot;dropping-particle&quot;:&quot;&quot;,&quot;non-dropping-particle&quot;:&quot;&quot;},{&quot;family&quot;:&quot;Thullner&quot;,&quot;given&quot;:&quot;Martin&quot;,&quot;parse-names&quot;:false,&quot;dropping-particle&quot;:&quot;&quot;,&quot;non-dropping-particle&quot;:&quot;&quot;}],&quot;container-title&quot;:&quot;Nature Geoscience&quot;,&quot;DOI&quot;:&quot;10.1038/ngeo1830&quot;,&quot;ISSN&quot;:&quot;17520894&quot;,&quot;issued&quot;:{&quot;date-parts&quot;:[[2013,8]]},&quot;page&quot;:&quot;597-607&quot;,&quot;abstract&quot;:&quot;A substantial amount of the atmospheric carbon taken up on land through photosynthesis and chemical weathering is transported laterally along the aquatic continuum from upland terrestrial ecosystems to the ocean. So far, global carbon budget estimates have implicitly assumed that the transformation and lateral transport of carbon along this aquatic continuum has remained unchanged since pre-industrial times. A synthesis of published work reveals the magnitude of present-day lateral carbon fluxes from land to ocean, and the extent to which human activities have altered these fluxes. We show that anthropogenic perturbation may have increased the flux of carbon to inland waters by as much as 1.0 Pg C yr -1 since pre-industrial times, mainly owing to enhanced carbon export from soils. Most of this additional carbon input to upstream rivers is either emitted back to the atmosphere as carbon dioxide (∼0.4 Pg C yr -1) or sequestered in sediments (∼0.5 Pg C yr -1) along the continuum of freshwater bodies, estuaries and coastal waters, leaving only a perturbation carbon input of ∼0.1 Pg C yr -1 to the open ocean. According to our analysis, terrestrial ecosystems store ∼0.9 Pg C yr -1 at present, which is in agreement with results from forest inventories but significantly differs from the figure of 1.5 Pg C yr -1 previously estimated when ignoring changes in lateral carbon fluxes. We suggest that carbon fluxes along the land-ocean aquatic continuum need to be included in global carbon dioxide budgets.&quot;,&quot;issue&quot;:&quot;8&quot;,&quot;volume&quot;:&quot;6&quot;,&quot;container-title-short&quot;:&quot;Nat Geosci&quot;},&quot;isTemporary&quot;:false}]},{&quot;citationID&quot;:&quot;MENDELEY_CITATION_466adeba-f276-4733-8884-60495e0ac88b&quot;,&quot;properties&quot;:{&quot;noteIndex&quot;:0},&quot;isEdited&quot;:false,&quot;manualOverride&quot;:{&quot;isManuallyOverridden&quot;:false,&quot;citeprocText&quot;:&quot;(Regnier et al., 2013)&quot;,&quot;manualOverrideText&quot;:&quot;&quot;},&quot;citationTag&quot;:&quot;MENDELEY_CITATION_v3_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&quot;,&quot;citationItems&quot;:[{&quot;id&quot;:&quot;5344a12a-77bf-3b88-923b-bd2c3937afe3&quot;,&quot;itemData&quot;:{&quot;type&quot;:&quot;article-journal&quot;,&quot;id&quot;:&quot;5344a12a-77bf-3b88-923b-bd2c3937afe3&quot;,&quot;title&quot;:&quot;Anthropogenic perturbation of the carbon fluxes from land to ocean&quot;,&quot;author&quot;:[{&quot;family&quot;:&quot;Regnier&quot;,&quot;given&quot;:&quot;Pierre&quot;,&quot;parse-names&quot;:false,&quot;dropping-particle&quot;:&quot;&quot;,&quot;non-dropping-particle&quot;:&quot;&quot;},{&quot;family&quot;:&quot;Friedlingstein&quot;,&quot;given&quot;:&quot;Pierre&quot;,&quot;parse-names&quot;:false,&quot;dropping-particle&quot;:&quot;&quot;,&quot;non-dropping-particle&quot;:&quot;&quot;},{&quot;family&quot;:&quot;Ciais&quot;,&quot;given&quot;:&quot;Philippe&quot;,&quot;parse-names&quot;:false,&quot;dropping-particle&quot;:&quot;&quot;,&quot;non-dropping-particle&quot;:&quot;&quot;},{&quot;family&quot;:&quot;Mackenzie&quot;,&quot;given&quot;:&quot;Fred T.&quot;,&quot;parse-names&quot;:false,&quot;dropping-particle&quot;:&quot;&quot;,&quot;non-dropping-particle&quot;:&quot;&quot;},{&quot;family&quot;:&quot;Gruber&quot;,&quot;given&quot;:&quot;Nicolas&quot;,&quot;parse-names&quot;:false,&quot;dropping-particle&quot;:&quot;&quot;,&quot;non-dropping-particle&quot;:&quot;&quot;},{&quot;family&quot;:&quot;Janssens&quot;,&quot;given&quot;:&quot;Ivan A.&quot;,&quot;parse-names&quot;:false,&quot;dropping-particle&quot;:&quot;&quot;,&quot;non-dropping-particle&quot;:&quot;&quot;},{&quot;family&quot;:&quot;Laruelle&quot;,&quot;given&quot;:&quot;Goulven G.&quot;,&quot;parse-names&quot;:false,&quot;dropping-particle&quot;:&quot;&quot;,&quot;non-dropping-particle&quot;:&quot;&quot;},{&quot;family&quot;:&quot;Lauerwald&quot;,&quot;given&quot;:&quot;Ronny&quot;,&quot;parse-names&quot;:false,&quot;dropping-particle&quot;:&quot;&quot;,&quot;non-dropping-particle&quot;:&quot;&quot;},{&quot;family&quot;:&quot;Luyssaert&quot;,&quot;given&quot;:&quot;Sebastiaan&quot;,&quot;parse-names&quot;:false,&quot;dropping-particle&quot;:&quot;&quot;,&quot;non-dropping-particle&quot;:&quot;&quot;},{&quot;family&quot;:&quot;Andersson&quot;,&quot;given&quot;:&quot;Andreas J.&quot;,&quot;parse-names&quot;:false,&quot;dropping-particle&quot;:&quot;&quot;,&quot;non-dropping-particle&quot;:&quot;&quot;},{&quot;family&quot;:&quot;Arndt&quot;,&quot;given&quot;:&quot;Sandra&quot;,&quot;parse-names&quot;:false,&quot;dropping-particle&quot;:&quot;&quot;,&quot;non-dropping-particle&quot;:&quot;&quot;},{&quot;family&quot;:&quot;Arnosti&quot;,&quot;given&quot;:&quot;Carol&quot;,&quot;parse-names&quot;:false,&quot;dropping-particle&quot;:&quot;&quot;,&quot;non-dropping-particle&quot;:&quot;&quot;},{&quot;family&quot;:&quot;Borges&quot;,&quot;given&quot;:&quot;Alberto&quot;,&quot;parse-names&quot;:false,&quot;dropping-particle&quot;:&quot;V.&quot;,&quot;non-dropping-particle&quot;:&quot;&quot;},{&quot;family&quot;:&quot;Dale&quot;,&quot;given&quot;:&quot;Andrew W.&quot;,&quot;parse-names&quot;:false,&quot;dropping-particle&quot;:&quot;&quot;,&quot;non-dropping-particle&quot;:&quot;&quot;},{&quot;family&quot;:&quot;Gallego-Sala&quot;,&quot;given&quot;:&quot;Angela&quot;,&quot;parse-names&quot;:false,&quot;dropping-particle&quot;:&quot;&quot;,&quot;non-dropping-particle&quot;:&quot;&quot;},{&quot;family&quot;:&quot;Goddéris&quot;,&quot;given&quot;:&quot;Yves&quot;,&quot;parse-names&quot;:false,&quot;dropping-particle&quot;:&quot;&quot;,&quot;non-dropping-particle&quot;:&quot;&quot;},{&quot;family&quot;:&quot;Goossens&quot;,&quot;given&quot;:&quot;Nicolas&quot;,&quot;parse-names&quot;:false,&quot;dropping-particle&quot;:&quot;&quot;,&quot;non-dropping-particle&quot;:&quot;&quot;},{&quot;family&quot;:&quot;Hartmann&quot;,&quot;given&quot;:&quot;Jens&quot;,&quot;parse-names&quot;:false,&quot;dropping-particle&quot;:&quot;&quot;,&quot;non-dropping-particle&quot;:&quot;&quot;},{&quot;family&quot;:&quot;Heinze&quot;,&quot;given&quot;:&quot;Christoph&quot;,&quot;parse-names&quot;:false,&quot;dropping-particle&quot;:&quot;&quot;,&quot;non-dropping-particle&quot;:&quot;&quot;},{&quot;family&quot;:&quot;Ilyina&quot;,&quot;given&quot;:&quot;Tatiana&quot;,&quot;parse-names&quot;:false,&quot;dropping-particle&quot;:&quot;&quot;,&quot;non-dropping-particle&quot;:&quot;&quot;},{&quot;family&quot;:&quot;Joos&quot;,&quot;given&quot;:&quot;Fortunat&quot;,&quot;parse-names&quot;:false,&quot;dropping-particle&quot;:&quot;&quot;,&quot;non-dropping-particle&quot;:&quot;&quot;},{&quot;family&quot;:&quot;Larowe&quot;,&quot;given&quot;:&quot;Douglas E.&quot;,&quot;parse-names&quot;:false,&quot;dropping-particle&quot;:&quot;&quot;,&quot;non-dropping-particle&quot;:&quot;&quot;},{&quot;family&quot;:&quot;Leifeld&quot;,&quot;given&quot;:&quot;Jens&quot;,&quot;parse-names&quot;:false,&quot;dropping-particle&quot;:&quot;&quot;,&quot;non-dropping-particle&quot;:&quot;&quot;},{&quot;family&quot;:&quot;Meysman&quot;,&quot;given&quot;:&quot;Filip J.R.&quot;,&quot;parse-names&quot;:false,&quot;dropping-particle&quot;:&quot;&quot;,&quot;non-dropping-particle&quot;:&quot;&quot;},{&quot;family&quot;:&quot;Munhoven&quot;,&quot;given&quot;:&quot;Guy&quot;,&quot;parse-names&quot;:false,&quot;dropping-particle&quot;:&quot;&quot;,&quot;non-dropping-particle&quot;:&quot;&quot;},{&quot;family&quot;:&quot;Raymond&quot;,&quot;given&quot;:&quot;Peter A.&quot;,&quot;parse-names&quot;:false,&quot;dropping-particle&quot;:&quot;&quot;,&quot;non-dropping-particle&quot;:&quot;&quot;},{&quot;family&quot;:&quot;Spahni&quot;,&quot;given&quot;:&quot;Renato&quot;,&quot;parse-names&quot;:false,&quot;dropping-particle&quot;:&quot;&quot;,&quot;non-dropping-particle&quot;:&quot;&quot;},{&quot;family&quot;:&quot;Suntharalingam&quot;,&quot;given&quot;:&quot;Parvadha&quot;,&quot;parse-names&quot;:false,&quot;dropping-particle&quot;:&quot;&quot;,&quot;non-dropping-particle&quot;:&quot;&quot;},{&quot;family&quot;:&quot;Thullner&quot;,&quot;given&quot;:&quot;Martin&quot;,&quot;parse-names&quot;:false,&quot;dropping-particle&quot;:&quot;&quot;,&quot;non-dropping-particle&quot;:&quot;&quot;}],&quot;container-title&quot;:&quot;Nature Geoscience&quot;,&quot;DOI&quot;:&quot;10.1038/ngeo1830&quot;,&quot;ISSN&quot;:&quot;17520894&quot;,&quot;issued&quot;:{&quot;date-parts&quot;:[[2013,8]]},&quot;page&quot;:&quot;597-607&quot;,&quot;abstract&quot;:&quot;A substantial amount of the atmospheric carbon taken up on land through photosynthesis and chemical weathering is transported laterally along the aquatic continuum from upland terrestrial ecosystems to the ocean. So far, global carbon budget estimates have implicitly assumed that the transformation and lateral transport of carbon along this aquatic continuum has remained unchanged since pre-industrial times. A synthesis of published work reveals the magnitude of present-day lateral carbon fluxes from land to ocean, and the extent to which human activities have altered these fluxes. We show that anthropogenic perturbation may have increased the flux of carbon to inland waters by as much as 1.0 Pg C yr -1 since pre-industrial times, mainly owing to enhanced carbon export from soils. Most of this additional carbon input to upstream rivers is either emitted back to the atmosphere as carbon dioxide (∼0.4 Pg C yr -1) or sequestered in sediments (∼0.5 Pg C yr -1) along the continuum of freshwater bodies, estuaries and coastal waters, leaving only a perturbation carbon input of ∼0.1 Pg C yr -1 to the open ocean. According to our analysis, terrestrial ecosystems store ∼0.9 Pg C yr -1 at present, which is in agreement with results from forest inventories but significantly differs from the figure of 1.5 Pg C yr -1 previously estimated when ignoring changes in lateral carbon fluxes. We suggest that carbon fluxes along the land-ocean aquatic continuum need to be included in global carbon dioxide budgets.&quot;,&quot;issue&quot;:&quot;8&quot;,&quot;volume&quot;:&quot;6&quot;,&quot;container-title-short&quot;:&quot;Nat Geosci&quot;},&quot;isTemporary&quot;:false}]},{&quot;citationID&quot;:&quot;MENDELEY_CITATION_0f373bc1-0384-4b8b-8d89-ab4655662309&quot;,&quot;properties&quot;:{&quot;noteIndex&quot;:0},&quot;isEdited&quot;:false,&quot;manualOverride&quot;:{&quot;isManuallyOverridden&quot;:false,&quot;citeprocText&quot;:&quot;(Kirk &amp;#38; Cohen, 2023)&quot;,&quot;manualOverrideText&quot;:&quot;&quot;},&quot;citationTag&quot;:&quot;MENDELEY_CITATION_v3_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&quot;,&quot;citationItems&quot;:[{&quot;id&quot;:&quot;2b0fbfb0-368f-37b9-a66d-ca4e88549d58&quot;,&quot;itemData&quot;:{&quot;type&quot;:&quot;article-journal&quot;,&quot;id&quot;:&quot;2b0fbfb0-368f-37b9-a66d-ca4e88549d58&quot;,&quot;title&quot;:&quot;River Corridor Sources Dominate CO2 Emissions From a Lowland River Network&quot;,&quot;author&quot;:[{&quot;family&quot;:&quot;Kirk&quot;,&quot;given&quot;:&quot;Lily&quot;,&quot;parse-names&quot;:false,&quot;dropping-particle&quot;:&quot;&quot;,&quot;non-dropping-particle&quot;:&quot;&quot;},{&quot;family&quot;:&quot;Cohen&quot;,&quot;given&quot;:&quot;Matthew J.&quot;,&quot;parse-names&quot;:false,&quot;dropping-particle&quot;:&quot;&quot;,&quot;non-dropping-particle&quot;:&quot;&quot;}],&quot;container-title&quot;:&quot;Journal of Geophysical Research: Biogeosciences&quot;,&quot;DOI&quot;:&quot;10.1029/2022JG006954&quot;,&quot;ISSN&quot;:&quot;21698961&quot;,&quot;issued&quot;:{&quot;date-parts&quot;:[[2023,1,1]]},&quot;abstract&quot;:&quot;Rivers and streams are control points for CO2 emission to the air (fCO2), with emission rates often exceeding internal metabolism (net ecosystem production, NEP). The difference is usually attributed to CO2-supersaturated groundwater inputs from upland soil respiration and rock weathering, but this implies a terrestrial-to-aquatic C transfer greater than estimated by terrestrial mass balance. One explanation is that riparian zones—rich in organic and inorganic C but mostly neglected in terrestrial mass balances—contribute disproportionately to fCO2. To test this hypothesis, we measured fCO2, NEP, and the lateral CO2 contributions from both terrestrial uplands (TER) and riparian wetlands (RIP) for seven reaches in a lowland river network in Florida, USA. NEP contributed about half of fCO2, but the remaining CO2 emission was generally much larger than measured TER. The relative importance of RIP versus TER varied markedly between contrasting hydrogeologic settings: RIP contributed 49% of fCO2 where geologic confinement forced lateral drainage through riparian soils, but only 12% where unconfined karst allowed deeper groundwater flowpaths that bypassed riparian zones. On a land area basis, the narrow riparian corridor yielded far more CO2 than the terrestrial uplands (33.1 vs. 1.4 g-C m−2 yr−1), resulting in river corridors (i.e., stream channel plus adjacent wetlands, NEP + RIP) sourcing 87% of fCO2 to streams. Our findings imply that true terrestrial CO2 subsidies to streams may be smaller than previously estimated by aquatic mass balance and highlight the importance of explicitly integrating riparian zones into the conceptual model for terrestrial-to-aquatic C transfer.&quot;,&quot;publisher&quot;:&quot;John Wiley and Sons Inc&quot;,&quot;issue&quot;:&quot;1&quot;,&quot;volume&quot;:&quot;128&quot;,&quot;container-title-short&quot;:&quot;J Geophys Res Biogeosci&quot;},&quot;isTemporary&quot;:false}]},{&quot;citationID&quot;:&quot;MENDELEY_CITATION_00910734-b8bc-4571-8cb6-7054e876d2fa&quot;,&quot;properties&quot;:{&quot;noteIndex&quot;:0},&quot;isEdited&quot;:false,&quot;manualOverride&quot;:{&quot;isManuallyOverridden&quot;:false,&quot;citeprocText&quot;:&quot;(Abril &amp;#38; Borges, 2019; Cole et al., 2007)&quot;,&quot;manualOverrideText&quot;:&quot;&quot;},&quot;citationTag&quot;:&quot;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&quot;,&quot;citationItems&quot;:[{&quot;id&quot;:&quot;abed3396-54d0-3d2f-a25f-497f767ccb2c&quot;,&quot;itemData&quot;:{&quot;type&quot;:&quot;article-journal&quot;,&quot;id&quot;:&quot;abed3396-54d0-3d2f-a25f-497f767ccb2c&quot;,&quot;title&quot;:&quot;Ideas and perspectives: Carbon leaks from flooded land: Do we need to replumb the inland water active pipe?&quot;,&quot;author&quot;:[{&quot;family&quot;:&quot;Abril&quot;,&quot;given&quot;:&quot;Gwenaël&quot;,&quot;parse-names&quot;:false,&quot;dropping-particle&quot;:&quot;&quot;,&quot;non-dropping-particle&quot;:&quot;&quot;},{&quot;family&quot;:&quot;Borges&quot;,&quot;given&quot;:&quot;Alberto&quot;,&quot;parse-names&quot;:false,&quot;dropping-particle&quot;:&quot;V.&quot;,&quot;non-dropping-particle&quot;:&quot;&quot;}],&quot;container-title&quot;:&quot;Biogeosciences&quot;,&quot;DOI&quot;:&quot;10.5194/bg-16-769-2019&quot;,&quot;ISSN&quot;:&quot;17264189&quot;,&quot;issued&quot;:{&quot;date-parts&quot;:[[2019,2,12]]},&quot;page&quot;:&quot;769-784&quot;,&quot;abstract&quot;:&quot;At the global scale, inland waters are a significant source of atmospheric carbon (C), particularly in the tropics. The active pipe concept predicts that C emissions from streams, lakes and rivers are largely fuelled by terrestrial ecosystems. The traditionally recognized C transfer mechanisms from terrestrial to aquatic systems are surface runoff and groundwater drainage. We present here a series of arguments that support the idea that land flooding is an additional significant process that fuels inland waters with C at the global scale. Whether the majority of &lt;span classCombining double low line\&quot;inline-formula\&quot;&gt;CO2&lt;/span&gt; emitted by rivers comes from floodable land (approximately 10&amp;thinsp;% of the continents) or from well-drained land is a fundamental question that impacts our capacity to predict how these C fluxes might change in the future. Using classical concepts in ecology, we propose, as a necessary step forward, an update of the active pipe concept that differentiates floodable land from drained land. Contrarily to well-drained land, many wetlands (in particular riparian and littoral wetlands) combine strong hydrological connectivity with inland waters, high productivity assimilating &lt;span classCombining double low line\&quot;inline-formula\&quot;&gt;CO2&lt;/span&gt; from the atmosphere, direct transfer of litter and exudation products to water and waterlogged soils, a generally dominant allocation of ecosystem respiration (ER) below the water surface and a slow gas-exchange rate at the water-Air interface. These properties force plants to pump atmospheric C to wetland waters and, when hydrology is favourable, to inland waters as organic C and dissolved &lt;span classCombining double low line\&quot;inline-formula\&quot;&gt;CO2&lt;/span&gt;. This wetland &lt;span classCombining double low line\&quot;inline-formula\&quot;&gt;CO2&lt;/span&gt; pump may contribute disproportionately to &lt;span classCombining double low line\&quot;inline-formula\&quot;&gt;CO2&lt;/span&gt; emissions from inland waters, particularly in the tropics where 80&amp;thinsp;% of the global &lt;span classCombining double low line\&quot;inline-formula\&quot;&gt;CO2&lt;/span&gt; emissions to the atmosphere occur. In future studies, more care must be taken in the way that vertical and horizontal C fluxes are conceptualized along watersheds, and 2-D models that adequately account for the hydrological export of all C species are necessary. In flooded ecosystems, significant effort should be dedicated to quantifying the components of primary production and respiration by the submerged and emerged part of the ecosystem community and to using these metabolic rates in coupled hydrological-biogeochemical models. The construction of a global typology of wetlands that includes productivity, gas fluxes and hydrological connectivity with inland waters also appears necessary to adequately integrate continental C fluxes at the global scale.&quot;,&quot;publisher&quot;:&quot;Copernicus GmbH&quot;,&quot;issue&quot;:&quot;3&quot;,&quot;volume&quot;:&quot;16&quot;,&quot;container-title-short&quot;:&quot;&quot;},&quot;isTemporary&quot;:false},{&quot;id&quot;:&quot;85ea56b0-ab89-393b-bcf9-2d777ca1b46f&quot;,&quot;itemData&quot;:{&quot;type&quot;:&quot;article-journal&quot;,&quot;id&quot;:&quot;85ea56b0-ab89-393b-bcf9-2d777ca1b46f&quot;,&quot;title&quot;:&quot;Plumbing the global carbon cycle: Integrating inland waters into the terrestrial carbon budget&quot;,&quot;author&quot;:[{&quot;family&quot;:&quot;Cole&quot;,&quot;given&quot;:&quot;J. J.&quot;,&quot;parse-names&quot;:false,&quot;dropping-particle&quot;:&quot;&quot;,&quot;non-dropping-particle&quot;:&quot;&quot;},{&quot;family&quot;:&quot;Prairie&quot;,&quot;given&quot;:&quot;Y. T.&quot;,&quot;parse-names&quot;:false,&quot;dropping-particle&quot;:&quot;&quot;,&quot;non-dropping-particle&quot;:&quot;&quot;},{&quot;family&quot;:&quot;Caraco&quot;,&quot;given&quot;:&quot;N. F.&quot;,&quot;parse-names&quot;:false,&quot;dropping-particle&quot;:&quot;&quot;,&quot;non-dropping-particle&quot;:&quot;&quot;},{&quot;family&quot;:&quot;McDowell&quot;,&quot;given&quot;:&quot;W. H.&quot;,&quot;parse-names&quot;:false,&quot;dropping-particle&quot;:&quot;&quot;,&quot;non-dropping-particle&quot;:&quot;&quot;},{&quot;family&quot;:&quot;Tranvik&quot;,&quot;given&quot;:&quot;L. J.&quot;,&quot;parse-names&quot;:false,&quot;dropping-particle&quot;:&quot;&quot;,&quot;non-dropping-particle&quot;:&quot;&quot;},{&quot;family&quot;:&quot;Striegl&quot;,&quot;given&quot;:&quot;R. G.&quot;,&quot;parse-names&quot;:false,&quot;dropping-particle&quot;:&quot;&quot;,&quot;non-dropping-particle&quot;:&quot;&quot;},{&quot;family&quot;:&quot;Duarte&quot;,&quot;given&quot;:&quot;C. M.&quot;,&quot;parse-names&quot;:false,&quot;dropping-particle&quot;:&quot;&quot;,&quot;non-dropping-particle&quot;:&quot;&quot;},{&quot;family&quot;:&quot;Kortelainen&quot;,&quot;given&quot;:&quot;P.&quot;,&quot;parse-names&quot;:false,&quot;dropping-particle&quot;:&quot;&quot;,&quot;non-dropping-particle&quot;:&quot;&quot;},{&quot;family&quot;:&quot;Downing&quot;,&quot;given&quot;:&quot;J. A.&quot;,&quot;parse-names&quot;:false,&quot;dropping-particle&quot;:&quot;&quot;,&quot;non-dropping-particle&quot;:&quot;&quot;},{&quot;family&quot;:&quot;Middelburg&quot;,&quot;given&quot;:&quot;J. J.&quot;,&quot;parse-names&quot;:false,&quot;dropping-particle&quot;:&quot;&quot;,&quot;non-dropping-particle&quot;:&quot;&quot;},{&quot;family&quot;:&quot;Melack&quot;,&quot;given&quot;:&quot;J.&quot;,&quot;parse-names&quot;:false,&quot;dropping-particle&quot;:&quot;&quot;,&quot;non-dropping-particle&quot;:&quot;&quot;}],&quot;container-title&quot;:&quot;Ecosystems&quot;,&quot;DOI&quot;:&quot;10.1007/s10021-006-9013-8&quot;,&quot;ISSN&quot;:&quot;14329840&quot;,&quot;issued&quot;:{&quot;date-parts&quot;:[[2007,2]]},&quot;page&quot;:&quot;171-184&quot;,&quot;abstract&quot;:&quot;Because freshwater covers such a small fraction of the Earth's surface area, inland freshwater ecosystems (particularly lakes, rivers, and reservoirs) have rarely been considered as potentially important quantitative components of the carbon cycle at either global or regional scales. By taking published estimates of gas exchange, sediment accumulation, and carbon transport for a variety of aquatic systems, we have constructed a budget for the role of inland water ecosystems in the global carbon cycle. Our analysis conservatively estimates that inland waters annually receive, from a combination of background and anthropogenically altered sources, on the order of 1.9 Pg C y-1 from the terrestrial landscape, of which about 0.2 is buried in aquatic sediments, at least 0.8 (possibly much more) is returned to the atmosphere as gas exchange while the remaining 0.9 Pg y-1 is delivered to the oceans, roughly equally as inorganic and organic carbon. Thus, roughly twice as much C enters inland aquatic systems from land as is exported from land to the sea. Over prolonged time net carbon fluxes in aquatic systems tend to be greater per unit area than in much of the surrounding land. Although their area is small, these freshwater aquatic systems can affect regional C balances. Further, the inclusion of inland, freshwater ecosystems provides useful insight about the storage, oxidation and transport of terrestrial C, and may warrant a revision of how the modern net C sink on land is described. © 2007 Springer Science+Business Media, LLC.&quot;,&quot;issue&quot;:&quot;1&quot;,&quot;volume&quot;:&quot;10&quot;,&quot;container-title-short&quot;:&quot;&quot;},&quot;isTemporary&quot;:false}]},{&quot;citationID&quot;:&quot;MENDELEY_CITATION_76a74636-afd1-4837-8c3e-a006e61505bb&quot;,&quot;properties&quot;:{&quot;noteIndex&quot;:0},&quot;isEdited&quot;:false,&quot;manualOverride&quot;:{&quot;isManuallyOverridden&quot;:false,&quot;citeprocText&quot;:&quot;(Abril &amp;#38; Borges, 2019; Wilcock et al., 1999)&quot;,&quot;manualOverrideText&quot;:&quot;&quot;},&quot;citationTag&quot;:&quot;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&quot;,&quot;citationItems&quot;:[{&quot;id&quot;:&quot;9e4538fc-bbcd-3dc0-85c8-d78b5c53024f&quot;,&quot;itemData&quot;:{&quot;type&quot;:&quot;report&quot;,&quot;id&quot;:&quot;9e4538fc-bbcd-3dc0-85c8-d78b5c53024f&quot;,&quot;title&quot;:&quot;The influence of aquatic macrophytes on the hydraulic and physico-chemical properties of a New Zealand lowland stream&quot;,&quot;author&quot;:[{&quot;family&quot;:&quot;Wilcock&quot;,&quot;given&quot;:&quot;Robert J&quot;,&quot;parse-names&quot;:false,&quot;dropping-particle&quot;:&quot;&quot;,&quot;non-dropping-particle&quot;:&quot;&quot;},{&quot;family&quot;:&quot;Champion&quot;,&quot;given&quot;:&quot;Paul D&quot;,&quot;parse-names&quot;:false,&quot;dropping-particle&quot;:&quot;&quot;,&quot;non-dropping-particle&quot;:&quot;&quot;},{&quot;family&quot;:&quot;Nagels&quot;,&quot;given&quot;:&quot;John W&quot;,&quot;parse-names&quot;:false,&quot;dropping-particle&quot;:&quot;&quot;,&quot;non-dropping-particle&quot;:&quot;&quot;},{&quot;family&quot;:&quot;Croker&quot;,&quot;given&quot;:&quot;Glenys F&quot;,&quot;parse-names&quot;:false,&quot;dropping-particle&quot;:&quot;&quot;,&quot;non-dropping-particle&quot;:&quot;&quot;}],&quot;container-title&quot;:&quot;Hydrobiologia&quot;,&quot;issued&quot;:{&quot;date-parts&quot;:[[1999]]},&quot;number-of-pages&quot;:&quot;203-214&quot;,&quot;abstract&quot;:&quot;The effects of macrophytes on hydraulic and physico-chemical variables were examined by conducting tracer experiments with SF 6 , CH 3 Cl and rhodamine WT in a stream before and after complete removal of plants from a 180 m reach. Whakapipi Stream has high average biomasses (up to 370 g dw m −2) of macrophytes (predominantly Egeria densa) that, on average, cause summer velocities to be lowered by 30% and depths increased by 40%, compared to a plant-free channel. Manning's roughness coefficent was consistently higher by 0.13 and longitudinal dispersion coefficients were more variable (CV = 52%, cf. 20% when plants removed), when macrophytes were present. Stream dissolved oxygen (DO) and temperatures were unevenly distributed, possibly as a result of transient storage zones attributable to plant biomass. Surface water in macrophyte patches was 1-5 • C warmer than water in channels or beneath the plants near the bed of the stream, and DO was 2-28% of saturation higher at the top of the plants than in channel water and up to 7% higher than in bottom water. Effects of increased small-scale turbulence on the reaeration coefficient, K 2(20) , were cancelled by increased stream depth and reduced velocity so that it varied little with flow. Application of a single-station diurnal curve model, DOFLO (Dissolved Oxygen at Low Flow), to continuous monitoring data gave values of K 2(20) in broad agreement with those measured by the gas tracer method and showed that rates of gross photosynthetic production in daylight (10-27 g m −2 d −1) and respiration at 20 • C (19-37 g m 3 d −1) were high by comparison with other rural streams. Streams with smaller K 2(20) values than Whakapipi Stream but with similar levels of productivity and community respiration would show more pronounced diurnal variations in DO and even be anoxic at times.&quot;,&quot;volume&quot;:&quot;416&quot;,&quot;container-title-short&quot;:&quot;Hydrobiologia&quot;},&quot;isTemporary&quot;:false},{&quot;id&quot;:&quot;abed3396-54d0-3d2f-a25f-497f767ccb2c&quot;,&quot;itemData&quot;:{&quot;type&quot;:&quot;article-journal&quot;,&quot;id&quot;:&quot;abed3396-54d0-3d2f-a25f-497f767ccb2c&quot;,&quot;title&quot;:&quot;Ideas and perspectives: Carbon leaks from flooded land: Do we need to replumb the inland water active pipe?&quot;,&quot;author&quot;:[{&quot;family&quot;:&quot;Abril&quot;,&quot;given&quot;:&quot;Gwenaël&quot;,&quot;parse-names&quot;:false,&quot;dropping-particle&quot;:&quot;&quot;,&quot;non-dropping-particle&quot;:&quot;&quot;},{&quot;family&quot;:&quot;Borges&quot;,&quot;given&quot;:&quot;Alberto&quot;,&quot;parse-names&quot;:false,&quot;dropping-particle&quot;:&quot;V.&quot;,&quot;non-dropping-particle&quot;:&quot;&quot;}],&quot;container-title&quot;:&quot;Biogeosciences&quot;,&quot;DOI&quot;:&quot;10.5194/bg-16-769-2019&quot;,&quot;ISSN&quot;:&quot;17264189&quot;,&quot;issued&quot;:{&quot;date-parts&quot;:[[2019,2,12]]},&quot;page&quot;:&quot;769-784&quot;,&quot;abstract&quot;:&quot;At the global scale, inland waters are a significant source of atmospheric carbon (C), particularly in the tropics. The active pipe concept predicts that C emissions from streams, lakes and rivers are largely fuelled by terrestrial ecosystems. The traditionally recognized C transfer mechanisms from terrestrial to aquatic systems are surface runoff and groundwater drainage. We present here a series of arguments that support the idea that land flooding is an additional significant process that fuels inland waters with C at the global scale. Whether the majority of &lt;span classCombining double low line\&quot;inline-formula\&quot;&gt;CO2&lt;/span&gt; emitted by rivers comes from floodable land (approximately 10&amp;thinsp;% of the continents) or from well-drained land is a fundamental question that impacts our capacity to predict how these C fluxes might change in the future. Using classical concepts in ecology, we propose, as a necessary step forward, an update of the active pipe concept that differentiates floodable land from drained land. Contrarily to well-drained land, many wetlands (in particular riparian and littoral wetlands) combine strong hydrological connectivity with inland waters, high productivity assimilating &lt;span classCombining double low line\&quot;inline-formula\&quot;&gt;CO2&lt;/span&gt; from the atmosphere, direct transfer of litter and exudation products to water and waterlogged soils, a generally dominant allocation of ecosystem respiration (ER) below the water surface and a slow gas-exchange rate at the water-Air interface. These properties force plants to pump atmospheric C to wetland waters and, when hydrology is favourable, to inland waters as organic C and dissolved &lt;span classCombining double low line\&quot;inline-formula\&quot;&gt;CO2&lt;/span&gt;. This wetland &lt;span classCombining double low line\&quot;inline-formula\&quot;&gt;CO2&lt;/span&gt; pump may contribute disproportionately to &lt;span classCombining double low line\&quot;inline-formula\&quot;&gt;CO2&lt;/span&gt; emissions from inland waters, particularly in the tropics where 80&amp;thinsp;% of the global &lt;span classCombining double low line\&quot;inline-formula\&quot;&gt;CO2&lt;/span&gt; emissions to the atmosphere occur. In future studies, more care must be taken in the way that vertical and horizontal C fluxes are conceptualized along watersheds, and 2-D models that adequately account for the hydrological export of all C species are necessary. In flooded ecosystems, significant effort should be dedicated to quantifying the components of primary production and respiration by the submerged and emerged part of the ecosystem community and to using these metabolic rates in coupled hydrological-biogeochemical models. The construction of a global typology of wetlands that includes productivity, gas fluxes and hydrological connectivity with inland waters also appears necessary to adequately integrate continental C fluxes at the global scale.&quot;,&quot;publisher&quot;:&quot;Copernicus GmbH&quot;,&quot;issue&quot;:&quot;3&quot;,&quot;volume&quot;:&quot;16&quot;,&quot;container-title-short&quot;:&quot;&quot;},&quot;isTemporary&quot;:false}]},{&quot;citationID&quot;:&quot;MENDELEY_CITATION_76b26a06-18e5-463e-8095-bdfbeeb4c309&quot;,&quot;properties&quot;:{&quot;noteIndex&quot;:0},&quot;isEdited&quot;:false,&quot;manualOverride&quot;:{&quot;isManuallyOverridden&quot;:false,&quot;citeprocText&quot;:&quot;(Mitsch et al., 2013; Raymond et al., 2013)&quot;,&quot;manualOverrideText&quot;:&quot;&quot;},&quot;citationTag&quot;:&quot;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&quot;,&quot;citationItems&quot;:[{&quot;id&quot;:&quot;9f2cfb74-4a13-3832-b337-d2bc50209852&quot;,&quot;itemData&quot;:{&quot;type&quot;:&quot;article-journal&quot;,&quot;id&quot;:&quot;9f2cfb74-4a13-3832-b337-d2bc50209852&quot;,&quot;title&quot;:&quot;Wetlands, carbon, and climate change&quot;,&quot;author&quot;:[{&quot;family&quot;:&quot;Mitsch&quot;,&quot;given&quot;:&quot;William J.&quot;,&quot;parse-names&quot;:false,&quot;dropping-particle&quot;:&quot;&quot;,&quot;non-dropping-particle&quot;:&quot;&quot;},{&quot;family&quot;:&quot;Bernal&quot;,&quot;given&quot;:&quot;Blanca&quot;,&quot;parse-names&quot;:false,&quot;dropping-particle&quot;:&quot;&quot;,&quot;non-dropping-particle&quot;:&quot;&quot;},{&quot;family&quot;:&quot;Nahlik&quot;,&quot;given&quot;:&quot;Amanda M.&quot;,&quot;parse-names&quot;:false,&quot;dropping-particle&quot;:&quot;&quot;,&quot;non-dropping-particle&quot;:&quot;&quot;},{&quot;family&quot;:&quot;Mander&quot;,&quot;given&quot;:&quot;Ülo&quot;,&quot;parse-names&quot;:false,&quot;dropping-particle&quot;:&quot;&quot;,&quot;non-dropping-particle&quot;:&quot;&quot;},{&quot;family&quot;:&quot;Zhang&quot;,&quot;given&quot;:&quot;Li&quot;,&quot;parse-names&quot;:false,&quot;dropping-particle&quot;:&quot;&quot;,&quot;non-dropping-particle&quot;:&quot;&quot;},{&quot;family&quot;:&quot;Anderson&quot;,&quot;given&quot;:&quot;Christopher J.&quot;,&quot;parse-names&quot;:false,&quot;dropping-particle&quot;:&quot;&quot;,&quot;non-dropping-particle&quot;:&quot;&quot;},{&quot;family&quot;:&quot;Jørgensen&quot;,&quot;given&quot;:&quot;Sven E.&quot;,&quot;parse-names&quot;:false,&quot;dropping-particle&quot;:&quot;&quot;,&quot;non-dropping-particle&quot;:&quot;&quot;},{&quot;family&quot;:&quot;Brix&quot;,&quot;given&quot;:&quot;Hans&quot;,&quot;parse-names&quot;:false,&quot;dropping-particle&quot;:&quot;&quot;,&quot;non-dropping-particle&quot;:&quot;&quot;}],&quot;container-title&quot;:&quot;Landscape Ecology&quot;,&quot;DOI&quot;:&quot;10.1007/s10980-012-9758-8&quot;,&quot;ISSN&quot;:&quot;15729761&quot;,&quot;issued&quot;:{&quot;date-parts&quot;:[[2013,4,1]]},&quot;page&quot;:&quot;583-597&quot;,&quot;abstract&quot;:&quot;Wetland ecosystems provide an optimum natural environment for the sequestration and long-term storage of carbon dioxide (CO2) from the atmosphere, yet are natural sources of greenhouse gases emissions, especially methane. We illustrate that most wetlands, when carbon sequestration is compared to methane emissions, do not have 25 times more CO2 sequestration than methane emissions; therefore, to many landscape managers and non specialists, most wetlands would be considered by some to be sources of climate warming or net radiative forcing. We show by dynamic modeling of carbon flux results from seven detailed studies by us of temperate and tropical wetlands and from 14 other wetland studies by others that methane emissions become unimportant within 300 years compared to carbon sequestration in wetlands. Within that time frame or less, most wetlands become both net carbon and radiative sinks. Furthermore, we estimate that the world's wetlands, despite being only about 5-8 % of the terrestrial landscape, may currently be net carbon sinks of about 830 Tg/year of carbon with an average of 118 g-C m-2 year-1 of net carbon retention. Most of that carbon retention occurs in tropical/subtropical wetlands. We demonstrate that almost all wetlands are net radiative sinks when balancing carbon sequestration and methane emissions and conclude that wetlands can be created and restored to provide C sequestration and other ecosystem services without great concern of creating net radiative sources on the climate due to methane emissions. © 2012 Springer Science+Business Media B.V.&quot;,&quot;publisher&quot;:&quot;Kluwer Academic Publishers&quot;,&quot;issue&quot;:&quot;4&quot;,&quot;volume&quot;:&quot;28&quot;,&quot;container-title-short&quot;:&quot;Landsc Ecol&quot;},&quot;isTemporary&quot;:false},{&quot;id&quot;:&quot;74823f0c-dea1-39d9-bea4-6b7fec86083c&quot;,&quot;itemData&quot;:{&quot;type&quot;:&quot;article-journal&quot;,&quot;id&quot;:&quot;74823f0c-dea1-39d9-bea4-6b7fec86083c&quot;,&quot;title&quot;:&quot;Global carbon dioxide emissions from inland waters&quot;,&quot;author&quot;:[{&quot;family&quot;:&quot;Raymond&quot;,&quot;given&quot;:&quot;Peter A.&quot;,&quot;parse-names&quot;:false,&quot;dropping-particle&quot;:&quot;&quot;,&quot;non-dropping-particle&quot;:&quot;&quot;},{&quot;family&quot;:&quot;Hartmann&quot;,&quot;given&quot;:&quot;Jens&quot;,&quot;parse-names&quot;:false,&quot;dropping-particle&quot;:&quot;&quot;,&quot;non-dropping-particle&quot;:&quot;&quot;},{&quot;family&quot;:&quot;Lauerwald&quot;,&quot;given&quot;:&quot;Ronny&quot;,&quot;parse-names&quot;:false,&quot;dropping-particle&quot;:&quot;&quot;,&quot;non-dropping-particle&quot;:&quot;&quot;},{&quot;family&quot;:&quot;Sobek&quot;,&quot;given&quot;:&quot;Sebastian&quot;,&quot;parse-names&quot;:false,&quot;dropping-particle&quot;:&quot;&quot;,&quot;non-dropping-particle&quot;:&quot;&quot;},{&quot;family&quot;:&quot;McDonald&quot;,&quot;given&quot;:&quot;Cory&quot;,&quot;parse-names&quot;:false,&quot;dropping-particle&quot;:&quot;&quot;,&quot;non-dropping-particle&quot;:&quot;&quot;},{&quot;family&quot;:&quot;Hoover&quot;,&quot;given&quot;:&quot;Mark&quot;,&quot;parse-names&quot;:false,&quot;dropping-particle&quot;:&quot;&quot;,&quot;non-dropping-particle&quot;:&quot;&quot;},{&quot;family&quot;:&quot;Butman&quot;,&quot;given&quot;:&quot;David&quot;,&quot;parse-names&quot;:false,&quot;dropping-particle&quot;:&quot;&quot;,&quot;non-dropping-particle&quot;:&quot;&quot;},{&quot;family&quot;:&quot;Striegl&quot;,&quot;given&quot;:&quot;Robert&quot;,&quot;parse-names&quot;:false,&quot;dropping-particle&quot;:&quot;&quot;,&quot;non-dropping-particle&quot;:&quot;&quot;},{&quot;family&quot;:&quot;Mayorga&quot;,&quot;given&quot;:&quot;Emilio&quot;,&quot;parse-names&quot;:false,&quot;dropping-particle&quot;:&quot;&quot;,&quot;non-dropping-particle&quot;:&quot;&quot;},{&quot;family&quot;:&quot;Humborg&quot;,&quot;given&quot;:&quot;Christoph&quot;,&quot;parse-names&quot;:false,&quot;dropping-particle&quot;:&quot;&quot;,&quot;non-dropping-particle&quot;:&quot;&quot;},{&quot;family&quot;:&quot;Kortelainen&quot;,&quot;given&quot;:&quot;Pirkko&quot;,&quot;parse-names&quot;:false,&quot;dropping-particle&quot;:&quot;&quot;,&quot;non-dropping-particle&quot;:&quot;&quot;},{&quot;family&quot;:&quot;Dürr&quot;,&quot;given&quot;:&quot;Hans&quot;,&quot;parse-names&quot;:false,&quot;dropping-particle&quot;:&quot;&quot;,&quot;non-dropping-particle&quot;:&quot;&quot;},{&quot;family&quot;:&quot;Meybeck&quot;,&quot;given&quot;:&quot;Michel&quot;,&quot;parse-names&quot;:false,&quot;dropping-particle&quot;:&quot;&quot;,&quot;non-dropping-particle&quot;:&quot;&quot;},{&quot;family&quot;:&quot;Ciais&quot;,&quot;given&quot;:&quot;Philippe&quot;,&quot;parse-names&quot;:false,&quot;dropping-particle&quot;:&quot;&quot;,&quot;non-dropping-particle&quot;:&quot;&quot;},{&quot;family&quot;:&quot;Guth&quot;,&quot;given&quot;:&quot;Peter&quot;,&quot;parse-names&quot;:false,&quot;dropping-particle&quot;:&quot;&quot;,&quot;non-dropping-particle&quot;:&quot;&quot;}],&quot;container-title&quot;:&quot;Nature&quot;,&quot;DOI&quot;:&quot;10.1038/nature12760&quot;,&quot;ISSN&quot;:&quot;14764687&quot;,&quot;PMID&quot;:&quot;24256802&quot;,&quot;issued&quot;:{&quot;date-parts&quot;:[[2013]]},&quot;page&quot;:&quot;355-359&quot;,&quot;abstract&quot;:&quot;Carbon dioxide (CO2) transfer from inland waters to the atmosphere, known as CO2 evasion, is a component of the global carbon cycle. Global estimates of CO2 evasion have been hampered, however, by the lack of a framework for estimating the inland water surface area and gas transfer velocity and by the absence of a global CO2 database. Here we report regional variations in global inland water surface area, dissolved CO2 and gas transfer velocity. We obtain global CO2 evasion rates of 1.8petagrams of carbon (Pg C) per year from streams and rivers and 0.32Pg Cyr-1 from lakes and reservoirs, where the upper and lower limits are respectively the 5th and 95th confidence interval percentiles. The resulting global evasion rate of 2.1 Pg Cyr-1 is higher than previous estimates owing to a larger stream and river evasion rate. Our analysis predicts global hotspots in stream and river evasion, with about 70 per cent of the flux occurring over just 20 per cent of the land surface. The source of inland water CO2 is still not known with certainty and new studies are needed to research the mechanisms controlling CO2 evasion globally. © 2013 Macmillan Publishers Limited. All rights reserved.&quot;,&quot;publisher&quot;:&quot;Nature Publishing Group&quot;,&quot;issue&quot;:&quot;7476&quot;,&quot;volume&quot;:&quot;503&quot;,&quot;container-title-short&quot;:&quot;Nature&quot;},&quot;isTemporary&quot;:false}]},{&quot;citationID&quot;:&quot;MENDELEY_CITATION_f6017186-9a98-48ed-b6fa-31425cf02fe3&quot;,&quot;properties&quot;:{&quot;noteIndex&quot;:0},&quot;isEdited&quot;:false,&quot;manualOverride&quot;:{&quot;isManuallyOverridden&quot;:false,&quot;citeprocText&quot;:&quot;(Mitsch et al., 2013; Vidon et al., 2010)&quot;,&quot;manualOverrideText&quot;:&quot;&quot;},&quot;citationTag&quot;:&quot;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&quot;,&quot;citationItems&quot;:[{&quot;id&quot;:&quot;9f2cfb74-4a13-3832-b337-d2bc50209852&quot;,&quot;itemData&quot;:{&quot;type&quot;:&quot;article-journal&quot;,&quot;id&quot;:&quot;9f2cfb74-4a13-3832-b337-d2bc50209852&quot;,&quot;title&quot;:&quot;Wetlands, carbon, and climate change&quot;,&quot;author&quot;:[{&quot;family&quot;:&quot;Mitsch&quot;,&quot;given&quot;:&quot;William J.&quot;,&quot;parse-names&quot;:false,&quot;dropping-particle&quot;:&quot;&quot;,&quot;non-dropping-particle&quot;:&quot;&quot;},{&quot;family&quot;:&quot;Bernal&quot;,&quot;given&quot;:&quot;Blanca&quot;,&quot;parse-names&quot;:false,&quot;dropping-particle&quot;:&quot;&quot;,&quot;non-dropping-particle&quot;:&quot;&quot;},{&quot;family&quot;:&quot;Nahlik&quot;,&quot;given&quot;:&quot;Amanda M.&quot;,&quot;parse-names&quot;:false,&quot;dropping-particle&quot;:&quot;&quot;,&quot;non-dropping-particle&quot;:&quot;&quot;},{&quot;family&quot;:&quot;Mander&quot;,&quot;given&quot;:&quot;Ülo&quot;,&quot;parse-names&quot;:false,&quot;dropping-particle&quot;:&quot;&quot;,&quot;non-dropping-particle&quot;:&quot;&quot;},{&quot;family&quot;:&quot;Zhang&quot;,&quot;given&quot;:&quot;Li&quot;,&quot;parse-names&quot;:false,&quot;dropping-particle&quot;:&quot;&quot;,&quot;non-dropping-particle&quot;:&quot;&quot;},{&quot;family&quot;:&quot;Anderson&quot;,&quot;given&quot;:&quot;Christopher J.&quot;,&quot;parse-names&quot;:false,&quot;dropping-particle&quot;:&quot;&quot;,&quot;non-dropping-particle&quot;:&quot;&quot;},{&quot;family&quot;:&quot;Jørgensen&quot;,&quot;given&quot;:&quot;Sven E.&quot;,&quot;parse-names&quot;:false,&quot;dropping-particle&quot;:&quot;&quot;,&quot;non-dropping-particle&quot;:&quot;&quot;},{&quot;family&quot;:&quot;Brix&quot;,&quot;given&quot;:&quot;Hans&quot;,&quot;parse-names&quot;:false,&quot;dropping-particle&quot;:&quot;&quot;,&quot;non-dropping-particle&quot;:&quot;&quot;}],&quot;container-title&quot;:&quot;Landscape Ecology&quot;,&quot;DOI&quot;:&quot;10.1007/s10980-012-9758-8&quot;,&quot;ISSN&quot;:&quot;15729761&quot;,&quot;issued&quot;:{&quot;date-parts&quot;:[[2013,4,1]]},&quot;page&quot;:&quot;583-597&quot;,&quot;abstract&quot;:&quot;Wetland ecosystems provide an optimum natural environment for the sequestration and long-term storage of carbon dioxide (CO2) from the atmosphere, yet are natural sources of greenhouse gases emissions, especially methane. We illustrate that most wetlands, when carbon sequestration is compared to methane emissions, do not have 25 times more CO2 sequestration than methane emissions; therefore, to many landscape managers and non specialists, most wetlands would be considered by some to be sources of climate warming or net radiative forcing. We show by dynamic modeling of carbon flux results from seven detailed studies by us of temperate and tropical wetlands and from 14 other wetland studies by others that methane emissions become unimportant within 300 years compared to carbon sequestration in wetlands. Within that time frame or less, most wetlands become both net carbon and radiative sinks. Furthermore, we estimate that the world's wetlands, despite being only about 5-8 % of the terrestrial landscape, may currently be net carbon sinks of about 830 Tg/year of carbon with an average of 118 g-C m-2 year-1 of net carbon retention. Most of that carbon retention occurs in tropical/subtropical wetlands. We demonstrate that almost all wetlands are net radiative sinks when balancing carbon sequestration and methane emissions and conclude that wetlands can be created and restored to provide C sequestration and other ecosystem services without great concern of creating net radiative sources on the climate due to methane emissions. © 2012 Springer Science+Business Media B.V.&quot;,&quot;publisher&quot;:&quot;Kluwer Academic Publishers&quot;,&quot;issue&quot;:&quot;4&quot;,&quot;volume&quot;:&quot;28&quot;,&quot;container-title-short&quot;:&quot;Landsc Ecol&quot;},&quot;isTemporary&quot;:false},{&quot;id&quot;:&quot;a82ac9e0-f172-3f29-9748-8505ef0a9ff6&quot;,&quot;itemData&quot;:{&quot;type&quot;:&quot;article-journal&quot;,&quot;id&quot;:&quot;a82ac9e0-f172-3f29-9748-8505ef0a9ff6&quot;,&quot;title&quot;:&quot;Hot spots and hot moments in riparian zones: Potential for improved water quality management&quot;,&quot;author&quot;:[{&quot;family&quot;:&quot;Vidon&quot;,&quot;given&quot;:&quot;Philippe&quot;,&quot;parse-names&quot;:false,&quot;dropping-particle&quot;:&quot;&quot;,&quot;non-dropping-particle&quot;:&quot;&quot;},{&quot;family&quot;:&quot;Allan&quot;,&quot;given&quot;:&quot;Craig&quot;,&quot;parse-names&quot;:false,&quot;dropping-particle&quot;:&quot;&quot;,&quot;non-dropping-particle&quot;:&quot;&quot;},{&quot;family&quot;:&quot;Burns&quot;,&quot;given&quot;:&quot;Douglas&quot;,&quot;parse-names&quot;:false,&quot;dropping-particle&quot;:&quot;&quot;,&quot;non-dropping-particle&quot;:&quot;&quot;},{&quot;family&quot;:&quot;Duval&quot;,&quot;given&quot;:&quot;Tim P.&quot;,&quot;parse-names&quot;:false,&quot;dropping-particle&quot;:&quot;&quot;,&quot;non-dropping-particle&quot;:&quot;&quot;},{&quot;family&quot;:&quot;Gurwick&quot;,&quot;given&quot;:&quot;Noel&quot;,&quot;parse-names&quot;:false,&quot;dropping-particle&quot;:&quot;&quot;,&quot;non-dropping-particle&quot;:&quot;&quot;},{&quot;family&quot;:&quot;Inamdar&quot;,&quot;given&quot;:&quot;Shreeram&quot;,&quot;parse-names&quot;:false,&quot;dropping-particle&quot;:&quot;&quot;,&quot;non-dropping-particle&quot;:&quot;&quot;},{&quot;family&quot;:&quot;Lowrance&quot;,&quot;given&quot;:&quot;Richard&quot;,&quot;parse-names&quot;:false,&quot;dropping-particle&quot;:&quot;&quot;,&quot;non-dropping-particle&quot;:&quot;&quot;},{&quot;family&quot;:&quot;Okay&quot;,&quot;given&quot;:&quot;Judy&quot;,&quot;parse-names&quot;:false,&quot;dropping-particle&quot;:&quot;&quot;,&quot;non-dropping-particle&quot;:&quot;&quot;},{&quot;family&quot;:&quot;Scott&quot;,&quot;given&quot;:&quot;Durelle&quot;,&quot;parse-names&quot;:false,&quot;dropping-particle&quot;:&quot;&quot;,&quot;non-dropping-particle&quot;:&quot;&quot;},{&quot;family&quot;:&quot;Sebestyen&quot;,&quot;given&quot;:&quot;Steve&quot;,&quot;parse-names&quot;:false,&quot;dropping-particle&quot;:&quot;&quot;,&quot;non-dropping-particle&quot;:&quot;&quot;}],&quot;container-title&quot;:&quot;Journal of the American Water Resources Association&quot;,&quot;DOI&quot;:&quot;10.1111/j.1752-1688.2010.00420.x&quot;,&quot;ISSN&quot;:&quot;1093474X&quot;,&quot;issued&quot;:{&quot;date-parts&quot;:[[2010,4]]},&quot;page&quot;:&quot;278-298&quot;,&quot;abstract&quot;:&quot;Biogeochemical and hydrological processes in riparian zones regulate contaminant movement to receiving waters and often mitigate the impact of upland sources of contaminants on water quality. These heterogeneous processes have recently been conceptualized as \&quot;hot spots and moments\&quot;of retention, degradation, or production. Nevertheless, studies investigating the importance of hot phenomena (spots and moments) in riparian zones have thus far largely focused on nitrogen (N) despite compelling evidence that a variety of elements, chemicals, and particulate contaminant cycles are subject to the influence of both biogeochemical and transport hot spots and moments. In addition to N, this review summarizes current knowledge for phosphorus, organic matter, pesticides, and mercury across riparian zones, identifies variables controlling the occurrence and magnitude of hot phenomena in riparian zones for these contaminants, and discusses the implications for riparian zone management of recognizing the importance of hot phenomena in annual solute budgets at the watershed scale. Examples are presented to show that biogeochemical process-driven hot spots and moments occur along the stream / riparian zone / upland interface for a wide variety of constituents. A basic understanding of the possible co-occurrence of hot spots and moments for a variety of contaminants in riparian systems will increase our understanding of the influence of riparian zones on water quality and guide management strategies to enhance nutrient or pollutant removal at the landscape scale. © 2010 American Water Resources Association.&quot;,&quot;issue&quot;:&quot;2&quot;,&quot;volume&quot;:&quot;46&quot;,&quot;container-title-short&quot;:&quot;J Am Water Resour Assoc&quot;},&quot;isTemporary&quot;:false}]},{&quot;citationID&quot;:&quot;MENDELEY_CITATION_4996372d-ff1e-4501-a7c4-44925da023d9&quot;,&quot;properties&quot;:{&quot;noteIndex&quot;:0},&quot;isEdited&quot;:false,&quot;manualOverride&quot;:{&quot;isManuallyOverridden&quot;:false,&quot;citeprocText&quot;:&quot;(Hedin et al., 1998; Marton et al., 2015; Vidon et al., 2010)&quot;,&quot;manualOverrideText&quot;:&quot;&quot;},&quot;citationTag&quot;:&quot;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&quot;,&quot;citationItems&quot;:[{&quot;id&quot;:&quot;c9455d76-c808-3ad7-92ab-42a2bd71060f&quot;,&quot;itemData&quot;:{&quot;type&quot;:&quot;article&quot;,&quot;id&quot;:&quot;c9455d76-c808-3ad7-92ab-42a2bd71060f&quot;,&quot;title&quot;:&quot;Geographically isolated wetlands are important biogeochemical reactors on the landscape&quot;,&quot;author&quot;:[{&quot;family&quot;:&quot;Marton&quot;,&quot;given&quot;:&quot;John M.&quot;,&quot;parse-names&quot;:false,&quot;dropping-particle&quot;:&quot;&quot;,&quot;non-dropping-particle&quot;:&quot;&quot;},{&quot;family&quot;:&quot;Creed&quot;,&quot;given&quot;:&quot;Irena F.&quot;,&quot;parse-names&quot;:false,&quot;dropping-particle&quot;:&quot;&quot;,&quot;non-dropping-particle&quot;:&quot;&quot;},{&quot;family&quot;:&quot;Lewis&quot;,&quot;given&quot;:&quot;David B.&quot;,&quot;parse-names&quot;:false,&quot;dropping-particle&quot;:&quot;&quot;,&quot;non-dropping-particle&quot;:&quot;&quot;},{&quot;family&quot;:&quot;Lane&quot;,&quot;given&quot;:&quot;Charles R.&quot;,&quot;parse-names&quot;:false,&quot;dropping-particle&quot;:&quot;&quot;,&quot;non-dropping-particle&quot;:&quot;&quot;},{&quot;family&quot;:&quot;Basu&quot;,&quot;given&quot;:&quot;Nandita B.&quot;,&quot;parse-names&quot;:false,&quot;dropping-particle&quot;:&quot;&quot;,&quot;non-dropping-particle&quot;:&quot;&quot;},{&quot;family&quot;:&quot;Cohen&quot;,&quot;given&quot;:&quot;Matthew J.&quot;,&quot;parse-names&quot;:false,&quot;dropping-particle&quot;:&quot;&quot;,&quot;non-dropping-particle&quot;:&quot;&quot;},{&quot;family&quot;:&quot;Craft&quot;,&quot;given&quot;:&quot;Christopher B.&quot;,&quot;parse-names&quot;:false,&quot;dropping-particle&quot;:&quot;&quot;,&quot;non-dropping-particle&quot;:&quot;&quot;}],&quot;container-title&quot;:&quot;BioScience&quot;,&quot;DOI&quot;:&quot;10.1093/biosci/biv009&quot;,&quot;ISSN&quot;:&quot;15253244&quot;,&quot;issued&quot;:{&quot;date-parts&quot;:[[2015,3,30]]},&quot;page&quot;:&quot;408-418&quot;,&quot;abstract&quot;:&quot;Wetlands provide many ecosystem services, including sediment and carbon retention, nutrient transformation, and water quality improvement. Although all wetlands are biogeochemical hotspots, geographically isolated wetlands (GIWs) receive fewer legal protections compared with other types of wetlands because of their apparent isolation from jurisdictional waters. Here, we consider controls on biogeochemical functions that influence water quality, and estimate changes in ecosystem service delivery that would occur if these landscape features were lost following recent US Supreme Court decisions (i.e., Rapanos, SWANCC). We conclude that, despite their lack of persistent surfacewater connectivity or adjacency to jurisdictional waters, GIWs are integral to biogeochemical processing on the landscape and therefore maintaining the integrity of US waters. Given the likelihood that any GIW contributes to downstream water quality, we suggest that the burden of proof could be shifted to assuming that all GIWs are critical for protecting aquatic systems until proven otherwise.&quot;,&quot;publisher&quot;:&quot;Oxford University Press&quot;,&quot;issue&quot;:&quot;4&quot;,&quot;volume&quot;:&quot;65&quot;,&quot;container-title-short&quot;:&quot;Bioscience&quot;},&quot;isTemporary&quot;:false},{&quot;id&quot;:&quot;a82ac9e0-f172-3f29-9748-8505ef0a9ff6&quot;,&quot;itemData&quot;:{&quot;type&quot;:&quot;article-journal&quot;,&quot;id&quot;:&quot;a82ac9e0-f172-3f29-9748-8505ef0a9ff6&quot;,&quot;title&quot;:&quot;Hot spots and hot moments in riparian zones: Potential for improved water quality management&quot;,&quot;author&quot;:[{&quot;family&quot;:&quot;Vidon&quot;,&quot;given&quot;:&quot;Philippe&quot;,&quot;parse-names&quot;:false,&quot;dropping-particle&quot;:&quot;&quot;,&quot;non-dropping-particle&quot;:&quot;&quot;},{&quot;family&quot;:&quot;Allan&quot;,&quot;given&quot;:&quot;Craig&quot;,&quot;parse-names&quot;:false,&quot;dropping-particle&quot;:&quot;&quot;,&quot;non-dropping-particle&quot;:&quot;&quot;},{&quot;family&quot;:&quot;Burns&quot;,&quot;given&quot;:&quot;Douglas&quot;,&quot;parse-names&quot;:false,&quot;dropping-particle&quot;:&quot;&quot;,&quot;non-dropping-particle&quot;:&quot;&quot;},{&quot;family&quot;:&quot;Duval&quot;,&quot;given&quot;:&quot;Tim P.&quot;,&quot;parse-names&quot;:false,&quot;dropping-particle&quot;:&quot;&quot;,&quot;non-dropping-particle&quot;:&quot;&quot;},{&quot;family&quot;:&quot;Gurwick&quot;,&quot;given&quot;:&quot;Noel&quot;,&quot;parse-names&quot;:false,&quot;dropping-particle&quot;:&quot;&quot;,&quot;non-dropping-particle&quot;:&quot;&quot;},{&quot;family&quot;:&quot;Inamdar&quot;,&quot;given&quot;:&quot;Shreeram&quot;,&quot;parse-names&quot;:false,&quot;dropping-particle&quot;:&quot;&quot;,&quot;non-dropping-particle&quot;:&quot;&quot;},{&quot;family&quot;:&quot;Lowrance&quot;,&quot;given&quot;:&quot;Richard&quot;,&quot;parse-names&quot;:false,&quot;dropping-particle&quot;:&quot;&quot;,&quot;non-dropping-particle&quot;:&quot;&quot;},{&quot;family&quot;:&quot;Okay&quot;,&quot;given&quot;:&quot;Judy&quot;,&quot;parse-names&quot;:false,&quot;dropping-particle&quot;:&quot;&quot;,&quot;non-dropping-particle&quot;:&quot;&quot;},{&quot;family&quot;:&quot;Scott&quot;,&quot;given&quot;:&quot;Durelle&quot;,&quot;parse-names&quot;:false,&quot;dropping-particle&quot;:&quot;&quot;,&quot;non-dropping-particle&quot;:&quot;&quot;},{&quot;family&quot;:&quot;Sebestyen&quot;,&quot;given&quot;:&quot;Steve&quot;,&quot;parse-names&quot;:false,&quot;dropping-particle&quot;:&quot;&quot;,&quot;non-dropping-particle&quot;:&quot;&quot;}],&quot;container-title&quot;:&quot;Journal of the American Water Resources Association&quot;,&quot;DOI&quot;:&quot;10.1111/j.1752-1688.2010.00420.x&quot;,&quot;ISSN&quot;:&quot;1093474X&quot;,&quot;issued&quot;:{&quot;date-parts&quot;:[[2010,4]]},&quot;page&quot;:&quot;278-298&quot;,&quot;abstract&quot;:&quot;Biogeochemical and hydrological processes in riparian zones regulate contaminant movement to receiving waters and often mitigate the impact of upland sources of contaminants on water quality. These heterogeneous processes have recently been conceptualized as \&quot;hot spots and moments\&quot;of retention, degradation, or production. Nevertheless, studies investigating the importance of hot phenomena (spots and moments) in riparian zones have thus far largely focused on nitrogen (N) despite compelling evidence that a variety of elements, chemicals, and particulate contaminant cycles are subject to the influence of both biogeochemical and transport hot spots and moments. In addition to N, this review summarizes current knowledge for phosphorus, organic matter, pesticides, and mercury across riparian zones, identifies variables controlling the occurrence and magnitude of hot phenomena in riparian zones for these contaminants, and discusses the implications for riparian zone management of recognizing the importance of hot phenomena in annual solute budgets at the watershed scale. Examples are presented to show that biogeochemical process-driven hot spots and moments occur along the stream / riparian zone / upland interface for a wide variety of constituents. A basic understanding of the possible co-occurrence of hot spots and moments for a variety of contaminants in riparian systems will increase our understanding of the influence of riparian zones on water quality and guide management strategies to enhance nutrient or pollutant removal at the landscape scale. © 2010 American Water Resources Association.&quot;,&quot;issue&quot;:&quot;2&quot;,&quot;volume&quot;:&quot;46&quot;,&quot;container-title-short&quot;:&quot;J Am Water Resour Assoc&quot;},&quot;isTemporary&quot;:false},{&quot;id&quot;:&quot;2c2ec4df-3c22-38d1-8dcd-c6ace344e61e&quot;,&quot;itemData&quot;:{&quot;type&quot;:&quot;article-journal&quot;,&quot;id&quot;:&quot;2c2ec4df-3c22-38d1-8dcd-c6ace344e61e&quot;,&quot;title&quot;:&quot;Thermodynamic constraints on nitrogen transformations and other biogeochemical processes at soil-stream interfaces&quot;,&quot;author&quot;:[{&quot;family&quot;:&quot;Hedin&quot;,&quot;given&quot;:&quot;Lars O.&quot;,&quot;parse-names&quot;:false,&quot;dropping-particle&quot;:&quot;&quot;,&quot;non-dropping-particle&quot;:&quot;&quot;},{&quot;family&quot;:&quot;Fischer&quot;,&quot;given&quot;:&quot;Joseph C.&quot;,&quot;parse-names&quot;:false,&quot;dropping-particle&quot;:&quot;&quot;,&quot;non-dropping-particle&quot;:&quot;Von&quot;},{&quot;family&quot;:&quot;Ostrom&quot;,&quot;given&quot;:&quot;Nathaniel E.&quot;,&quot;parse-names&quot;:false,&quot;dropping-particle&quot;:&quot;&quot;,&quot;non-dropping-particle&quot;:&quot;&quot;},{&quot;family&quot;:&quot;Kennedy&quot;,&quot;given&quot;:&quot;Brian P.&quot;,&quot;parse-names&quot;:false,&quot;dropping-particle&quot;:&quot;&quot;,&quot;non-dropping-particle&quot;:&quot;&quot;},{&quot;family&quot;:&quot;Brown&quot;,&quot;given&quot;:&quot;Michael G.&quot;,&quot;parse-names&quot;:false,&quot;dropping-particle&quot;:&quot;&quot;,&quot;non-dropping-particle&quot;:&quot;&quot;},{&quot;family&quot;:&quot;Philip Robertson&quot;,&quot;given&quot;:&quot;G.&quot;,&quot;parse-names&quot;:false,&quot;dropping-particle&quot;:&quot;&quot;,&quot;non-dropping-particle&quot;:&quot;&quot;}],&quot;container-title&quot;:&quot;Ecology&quot;,&quot;DOI&quot;:&quot;10.1890/0012-9658(1998)079[0684:TCONAO]2.0.CO;2&quot;,&quot;ISSN&quot;:&quot;00129658&quot;,&quot;issued&quot;:{&quot;date-parts&quot;:[[1998]]},&quot;page&quot;:&quot;684-703&quot;,&quot;abstract&quot;:&quot;There is much interest in biogeochemical processes that occur at the interface between soils and streams since, at the scale of landscapes, these habitats may function as control points for fluxes of nitrogen (N) and other nutrients from terrestrial to aquatic ecosystems. Here we examine whether a thermodynamic perspective can enhance our mechanistic and predictive understanding of the biogeochemical function of soil-stream interfaces, by considering how microbial communities interact with variations in supplies of electron donors and acceptors. Over a two-year period we analyzed &gt; 1400 individual samples of subsurface waters from networks of sample wells in riparian wetlands along Smith Creek, a first-order stream draining a mixed forested-agricultural landscape in southwestern Michigan, USA. We focused on areas where soil water and ground water emerged into the stream, and where we could characterize subsurface flow paths by measures of hydraulic head and/or by in situ additions of hydrologic tracers. We found strong support for the idea that the biogeochemical function of soil-stream interfaces is a predictable outcome of the interaction between microbial communities and supplies of electron donors and acceptors. Variations in key electron donors and acceptors (NO3/-, N2O, NH4/+, 8O4/2-, CH4, and dissolved organic carbon [DOC]) closely followed predictions from thermodynamic theory. Transformations of N and other elements resulted from the response of microbial communities to two dominant hydrologic flow paths: (1) horizontal flow of shallow subsurface waters with high levels of electron donors (i.e., DOC, CH4, and NH4/+), and (2) near-stream vertical upwelling of deep subsurface waters with high levels of energetically favorable electron acceptors (i.e., NO3/-, N2O, and 8O4/2-). Our results support the popular notion that soil-stream interfaces can possess strong potential for removing dissolved N by denitrification. Yet in contrast to prevailing ideas, we found that denitrification did not consume all NO3/- that reached the soil-stream interface via subsurface flow paths. Analyses of subsurface N chemistry and natural abundances of δ15N in NO3/- and NH4/+ suggested a narrow near-stream region as functionally the most important location for NO3/- consumption by denitrification. This region was characterized by high throughput of terrestrially derived water, by accumulation of dissolved NO3/- and N2O, and by low levels of DOC. Field experiments supported our hypothesis that the sustained ability for removal of dissolved NO3/- and N2O should be limited by supplies of oxidizable carbon via shallow flowpaths. In situ additions of acetate, succinate, and propionate induced rates of NO3/- removal (~1.8 g N·m-2·d-1) that were orders of magnitude greater than typically reported from riparian habitats. We propose that the immediate near-stream region may be especially important for determining the landscape-level function of many riparian wetlands. Management efforts to optimize the removal of NO3/- by denitrification ought to consider promoting natural inputs of oxidizable carbon to this near-stream region.&quot;,&quot;publisher&quot;:&quot;Ecological Society of America&quot;,&quot;issue&quot;:&quot;2&quot;,&quot;volume&quot;:&quot;79&quot;,&quot;container-title-short&quot;:&quot;Ecology&quot;},&quot;isTemporary&quot;:false}]},{&quot;citationID&quot;:&quot;MENDELEY_CITATION_8259972a-a5eb-4bc4-be7b-8193a889ea2e&quot;,&quot;properties&quot;:{&quot;noteIndex&quot;:0},&quot;isEdited&quot;:false,&quot;manualOverride&quot;:{&quot;isManuallyOverridden&quot;:false,&quot;citeprocText&quot;:&quot;(Abril &amp;#38; Borges, 2019; Evenson et al., 2018; McLaughlin et al., 2014)&quot;,&quot;manualOverrideText&quot;:&quot;&quot;},&quot;citationTag&quot;:&quot;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&quot;,&quot;citationItems&quot;:[{&quot;id&quot;:&quot;abed3396-54d0-3d2f-a25f-497f767ccb2c&quot;,&quot;itemData&quot;:{&quot;type&quot;:&quot;article-journal&quot;,&quot;id&quot;:&quot;abed3396-54d0-3d2f-a25f-497f767ccb2c&quot;,&quot;title&quot;:&quot;Ideas and perspectives: Carbon leaks from flooded land: Do we need to replumb the inland water active pipe?&quot;,&quot;author&quot;:[{&quot;family&quot;:&quot;Abril&quot;,&quot;given&quot;:&quot;Gwenaël&quot;,&quot;parse-names&quot;:false,&quot;dropping-particle&quot;:&quot;&quot;,&quot;non-dropping-particle&quot;:&quot;&quot;},{&quot;family&quot;:&quot;Borges&quot;,&quot;given&quot;:&quot;Alberto&quot;,&quot;parse-names&quot;:false,&quot;dropping-particle&quot;:&quot;V.&quot;,&quot;non-dropping-particle&quot;:&quot;&quot;}],&quot;container-title&quot;:&quot;Biogeosciences&quot;,&quot;DOI&quot;:&quot;10.5194/bg-16-769-2019&quot;,&quot;ISSN&quot;:&quot;17264189&quot;,&quot;issued&quot;:{&quot;date-parts&quot;:[[2019,2,12]]},&quot;page&quot;:&quot;769-784&quot;,&quot;abstract&quot;:&quot;At the global scale, inland waters are a significant source of atmospheric carbon (C), particularly in the tropics. The active pipe concept predicts that C emissions from streams, lakes and rivers are largely fuelled by terrestrial ecosystems. The traditionally recognized C transfer mechanisms from terrestrial to aquatic systems are surface runoff and groundwater drainage. We present here a series of arguments that support the idea that land flooding is an additional significant process that fuels inland waters with C at the global scale. Whether the majority of &lt;span classCombining double low line\&quot;inline-formula\&quot;&gt;CO2&lt;/span&gt; emitted by rivers comes from floodable land (approximately 10&amp;thinsp;% of the continents) or from well-drained land is a fundamental question that impacts our capacity to predict how these C fluxes might change in the future. Using classical concepts in ecology, we propose, as a necessary step forward, an update of the active pipe concept that differentiates floodable land from drained land. Contrarily to well-drained land, many wetlands (in particular riparian and littoral wetlands) combine strong hydrological connectivity with inland waters, high productivity assimilating &lt;span classCombining double low line\&quot;inline-formula\&quot;&gt;CO2&lt;/span&gt; from the atmosphere, direct transfer of litter and exudation products to water and waterlogged soils, a generally dominant allocation of ecosystem respiration (ER) below the water surface and a slow gas-exchange rate at the water-Air interface. These properties force plants to pump atmospheric C to wetland waters and, when hydrology is favourable, to inland waters as organic C and dissolved &lt;span classCombining double low line\&quot;inline-formula\&quot;&gt;CO2&lt;/span&gt;. This wetland &lt;span classCombining double low line\&quot;inline-formula\&quot;&gt;CO2&lt;/span&gt; pump may contribute disproportionately to &lt;span classCombining double low line\&quot;inline-formula\&quot;&gt;CO2&lt;/span&gt; emissions from inland waters, particularly in the tropics where 80&amp;thinsp;% of the global &lt;span classCombining double low line\&quot;inline-formula\&quot;&gt;CO2&lt;/span&gt; emissions to the atmosphere occur. In future studies, more care must be taken in the way that vertical and horizontal C fluxes are conceptualized along watersheds, and 2-D models that adequately account for the hydrological export of all C species are necessary. In flooded ecosystems, significant effort should be dedicated to quantifying the components of primary production and respiration by the submerged and emerged part of the ecosystem community and to using these metabolic rates in coupled hydrological-biogeochemical models. The construction of a global typology of wetlands that includes productivity, gas fluxes and hydrological connectivity with inland waters also appears necessary to adequately integrate continental C fluxes at the global scale.&quot;,&quot;publisher&quot;:&quot;Copernicus GmbH&quot;,&quot;issue&quot;:&quot;3&quot;,&quot;volume&quot;:&quot;16&quot;,&quot;container-title-short&quot;:&quot;&quot;},&quot;isTemporary&quot;:false},{&quot;id&quot;:&quot;fe3946bf-742b-3c78-a561-d493b326d2e9&quot;,&quot;itemData&quot;:{&quot;type&quot;:&quot;article-journal&quot;,&quot;id&quot;:&quot;fe3946bf-742b-3c78-a561-d493b326d2e9&quot;,&quot;title&quot;:&quot;A significant nexus: Geographically isolated wetlands influence landscape hydrology&quot;,&quot;author&quot;:[{&quot;family&quot;:&quot;McLaughlin&quot;,&quot;given&quot;:&quot;Daniel L.&quot;,&quot;parse-names&quot;:false,&quot;dropping-particle&quot;:&quot;&quot;,&quot;non-dropping-particle&quot;:&quot;&quot;},{&quot;family&quot;:&quot;Kaplan&quot;,&quot;given&quot;:&quot;David A.&quot;,&quot;parse-names&quot;:false,&quot;dropping-particle&quot;:&quot;&quot;,&quot;non-dropping-particle&quot;:&quot;&quot;},{&quot;family&quot;:&quot;Cohen&quot;,&quot;given&quot;:&quot;Matthew J.&quot;,&quot;parse-names&quot;:false,&quot;dropping-particle&quot;:&quot;&quot;,&quot;non-dropping-particle&quot;:&quot;&quot;}],&quot;container-title&quot;:&quot;Water Resources Research&quot;,&quot;DOI&quot;:&quot;10.1002/2013WR015002&quot;,&quot;ISSN&quot;:&quot;19447973&quot;,&quot;issued&quot;:{&quot;date-parts&quot;:[[2014]]},&quot;page&quot;:&quot;7153-7166&quot;,&quot;abstract&quot;:&quot;Recent U.S. Supreme Court rulings have limited federal protections for geographically isolated wetlands (GIWs) except where a \&quot;significant nexus\&quot; to a navigable water body is demonstrated. Geographic isolation does not imply GIWs are hydrologically disconnected; indeed, wetland-groundwater interactions may yield important controls on regional hydrology. Differences in specific yield (Sy) between uplands and inundated GIWs drive differences in water level responses to precipitation and evapotranspiration, leading to frequent reversals in hydraulic gradients that cause GIWs to act as both groundwater sinks and sources. These reversals are predicted to buffer surficial aquifer dynamics and thus base flow delivery, a process we refer to as landscape hydrologic capacitance. To test this hypothesis, we connected models of soil moisture, upland water table, and wetland stage to simulate hydrology of a low-relief landscape with GIWs, and explored the influences of total wetland area, individual wetland size, climate, and soil texture on water table and base flow variation. Increasing total wetland area and decreasing individual wetland size substantially decreased water table and base flow variation (e.g., reducing base flow standard deviation by as much as 50%). GIWs also decreased the frequency of extremely high and low water tables and base flow deliveries. For the same total wetland area, landscapes with fewer (i.e., larger) wetlands exhibited markedly lower hydrologic capacitance than those with more (i.e., smaller) wetlands, highlighting the importance of small GIWs to regional hydrology. Our results suggest that GIWs buffer dynamics of the surficial aquifer and stream base flow, providing an indirect but significant nexus to the regional hydrologic system.&quot;,&quot;publisher&quot;:&quot;Blackwell Publishing Ltd&quot;,&quot;issue&quot;:&quot;9&quot;,&quot;volume&quot;:&quot;50&quot;,&quot;container-title-short&quot;:&quot;Water Resour Res&quot;},&quot;isTemporary&quot;:false},{&quot;id&quot;:&quot;de05d21b-a3ce-36a1-b6da-e3bbede7d322&quot;,&quot;itemData&quot;:{&quot;type&quot;:&quot;article-journal&quot;,&quot;id&quot;:&quot;de05d21b-a3ce-36a1-b6da-e3bbede7d322&quot;,&quot;title&quot;:&quot;Depressional wetlands affect watershed hydrological, biogeochemical, and ecological functions&quot;,&quot;author&quot;:[{&quot;family&quot;:&quot;Evenson&quot;,&quot;given&quot;:&quot;Grey R.&quot;,&quot;parse-names&quot;:false,&quot;dropping-particle&quot;:&quot;&quot;,&quot;non-dropping-particle&quot;:&quot;&quot;},{&quot;family&quot;:&quot;Golden&quot;,&quot;given&quot;:&quot;Heather E.&quot;,&quot;parse-names&quot;:false,&quot;dropping-particle&quot;:&quot;&quot;,&quot;non-dropping-particle&quot;:&quot;&quot;},{&quot;family&quot;:&quot;Lane&quot;,&quot;given&quot;:&quot;Charles R.&quot;,&quot;parse-names&quot;:false,&quot;dropping-particle&quot;:&quot;&quot;,&quot;non-dropping-particle&quot;:&quot;&quot;},{&quot;family&quot;:&quot;McLaughlin&quot;,&quot;given&quot;:&quot;Daniel L.&quot;,&quot;parse-names&quot;:false,&quot;dropping-particle&quot;:&quot;&quot;,&quot;non-dropping-particle&quot;:&quot;&quot;},{&quot;family&quot;:&quot;D'Amico&quot;,&quot;given&quot;:&quot;Ellen&quot;,&quot;parse-names&quot;:false,&quot;dropping-particle&quot;:&quot;&quot;,&quot;non-dropping-particle&quot;:&quot;&quot;}],&quot;container-title&quot;:&quot;Ecological Applications&quot;,&quot;DOI&quot;:&quot;10.1002/eap.1701&quot;,&quot;ISSN&quot;:&quot;19395582&quot;,&quot;PMID&quot;:&quot;29437239&quot;,&quot;issued&quot;:{&quot;date-parts&quot;:[[2018,6,1]]},&quot;page&quot;:&quot;953-966&quot;,&quot;abstract&quot;:&quot;Depressional wetlands of the extensive U.S. and Canadian Prairie Pothole Region afford numerous ecosystem processes that maintain healthy watershed functioning. However, these wetlands have been lost at a prodigious rate over past decades due to drainage for development, climate effects, and other causes. Options for management entities to protect the existing wetlands, and their functions, may focus on conserving wetlands based on spatial location vis-à-vis a floodplain or on size limitations (e.g., permitting smaller wetlands to be destroyed but not larger wetlands). Yet the effects of such management practices and the concomitant loss of depressional wetlands on watershed-scale hydrological, biogeochemical, and ecological functions are largely unknown. Using a hydrological model, we analyzed how different loss scenarios by wetland size and proximal location to the stream network affected watershed storage (i.e., inundation patterns and residence times), connectivity (i.e., streamflow contributing areas), and export (i.e., streamflow) in a large watershed in the Prairie Pothole Region of North Dakota, USA. Depressional wetlands store consequential amounts of precipitation and snowmelt. The loss of smaller depressional wetlands (&lt;3.0 ha) substantially decreased landscape-scale inundation heterogeneity, total inundated area, and hydrological residence times. Larger wetlands act as hydrologic “gatekeepers,” preventing surface runoff from reaching the stream network, and their modeled loss had a greater effect on streamflow due to changes in watershed connectivity and storage characteristics of larger wetlands. The wetland management scenario based on stream proximity (i.e., protecting wetlands 30 m and ~450 m from the stream) alone resulted in considerable landscape heterogeneity loss and decreased inundated area and residence times. With more snowmelt and precipitation available for runoff with wetland losses, contributing area increased across all loss scenarios. We additionally found that depressional wetlands attenuated peak flows; the probability of increased downstream flooding from wetland loss was also consistent across all loss scenarios. It is evident from this study that optimizing wetland management for one end goal (e.g., protection of large depressional wetlands for flood attenuation) over another (e.g., protecting of small depressional wetlands for biodiversity) may come at a cost for overall watershed hydrological, biogeochemical, and ecological resilience, functioning, and integrity.&quot;,&quot;publisher&quot;:&quot;Ecological Society of America&quot;,&quot;issue&quot;:&quot;4&quot;,&quot;volume&quot;:&quot;28&quot;,&quot;container-title-short&quot;:&quot;&quot;},&quot;isTemporary&quot;:false}]},{&quot;citationID&quot;:&quot;MENDELEY_CITATION_978c1b82-0f40-431e-9cf6-da4c5072a760&quot;,&quot;properties&quot;:{&quot;noteIndex&quot;:0},&quot;isEdited&quot;:false,&quot;manualOverride&quot;:{&quot;isManuallyOverridden&quot;:false,&quot;citeprocText&quot;:&quot;(Evenson et al., 2018; McLaughlin et al., 2014; Zarnetske et al., 2018)&quot;,&quot;manualOverrideText&quot;:&quot;&quot;},&quot;citationTag&quot;:&quot;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&quot;,&quot;citationItems&quot;:[{&quot;id&quot;:&quot;de05d21b-a3ce-36a1-b6da-e3bbede7d322&quot;,&quot;itemData&quot;:{&quot;type&quot;:&quot;article-journal&quot;,&quot;id&quot;:&quot;de05d21b-a3ce-36a1-b6da-e3bbede7d322&quot;,&quot;title&quot;:&quot;Depressional wetlands affect watershed hydrological, biogeochemical, and ecological functions&quot;,&quot;author&quot;:[{&quot;family&quot;:&quot;Evenson&quot;,&quot;given&quot;:&quot;Grey R.&quot;,&quot;parse-names&quot;:false,&quot;dropping-particle&quot;:&quot;&quot;,&quot;non-dropping-particle&quot;:&quot;&quot;},{&quot;family&quot;:&quot;Golden&quot;,&quot;given&quot;:&quot;Heather E.&quot;,&quot;parse-names&quot;:false,&quot;dropping-particle&quot;:&quot;&quot;,&quot;non-dropping-particle&quot;:&quot;&quot;},{&quot;family&quot;:&quot;Lane&quot;,&quot;given&quot;:&quot;Charles R.&quot;,&quot;parse-names&quot;:false,&quot;dropping-particle&quot;:&quot;&quot;,&quot;non-dropping-particle&quot;:&quot;&quot;},{&quot;family&quot;:&quot;McLaughlin&quot;,&quot;given&quot;:&quot;Daniel L.&quot;,&quot;parse-names&quot;:false,&quot;dropping-particle&quot;:&quot;&quot;,&quot;non-dropping-particle&quot;:&quot;&quot;},{&quot;family&quot;:&quot;D'Amico&quot;,&quot;given&quot;:&quot;Ellen&quot;,&quot;parse-names&quot;:false,&quot;dropping-particle&quot;:&quot;&quot;,&quot;non-dropping-particle&quot;:&quot;&quot;}],&quot;container-title&quot;:&quot;Ecological Applications&quot;,&quot;DOI&quot;:&quot;10.1002/eap.1701&quot;,&quot;ISSN&quot;:&quot;19395582&quot;,&quot;PMID&quot;:&quot;29437239&quot;,&quot;issued&quot;:{&quot;date-parts&quot;:[[2018,6,1]]},&quot;page&quot;:&quot;953-966&quot;,&quot;abstract&quot;:&quot;Depressional wetlands of the extensive U.S. and Canadian Prairie Pothole Region afford numerous ecosystem processes that maintain healthy watershed functioning. However, these wetlands have been lost at a prodigious rate over past decades due to drainage for development, climate effects, and other causes. Options for management entities to protect the existing wetlands, and their functions, may focus on conserving wetlands based on spatial location vis-à-vis a floodplain or on size limitations (e.g., permitting smaller wetlands to be destroyed but not larger wetlands). Yet the effects of such management practices and the concomitant loss of depressional wetlands on watershed-scale hydrological, biogeochemical, and ecological functions are largely unknown. Using a hydrological model, we analyzed how different loss scenarios by wetland size and proximal location to the stream network affected watershed storage (i.e., inundation patterns and residence times), connectivity (i.e., streamflow contributing areas), and export (i.e., streamflow) in a large watershed in the Prairie Pothole Region of North Dakota, USA. Depressional wetlands store consequential amounts of precipitation and snowmelt. The loss of smaller depressional wetlands (&lt;3.0 ha) substantially decreased landscape-scale inundation heterogeneity, total inundated area, and hydrological residence times. Larger wetlands act as hydrologic “gatekeepers,” preventing surface runoff from reaching the stream network, and their modeled loss had a greater effect on streamflow due to changes in watershed connectivity and storage characteristics of larger wetlands. The wetland management scenario based on stream proximity (i.e., protecting wetlands 30 m and ~450 m from the stream) alone resulted in considerable landscape heterogeneity loss and decreased inundated area and residence times. With more snowmelt and precipitation available for runoff with wetland losses, contributing area increased across all loss scenarios. We additionally found that depressional wetlands attenuated peak flows; the probability of increased downstream flooding from wetland loss was also consistent across all loss scenarios. It is evident from this study that optimizing wetland management for one end goal (e.g., protection of large depressional wetlands for flood attenuation) over another (e.g., protecting of small depressional wetlands for biodiversity) may come at a cost for overall watershed hydrological, biogeochemical, and ecological resilience, functioning, and integrity.&quot;,&quot;publisher&quot;:&quot;Ecological Society of America&quot;,&quot;issue&quot;:&quot;4&quot;,&quot;volume&quot;:&quot;28&quot;,&quot;container-title-short&quot;:&quot;&quot;},&quot;isTemporary&quot;:false},{&quot;id&quot;:&quot;54a71848-4136-3f7d-80ab-45faee4602e3&quot;,&quot;itemData&quot;:{&quot;type&quot;:&quot;article-journal&quot;,&quot;id&quot;:&quot;54a71848-4136-3f7d-80ab-45faee4602e3&quot;,&quot;title&quot;:&quot;Generality of Hydrologic Transport Limitation of Watershed Organic Carbon Flux Across Ecoregions of the United States&quot;,&quot;author&quot;:[{&quot;family&quot;:&quot;Zarnetske&quot;,&quot;given&quot;:&quot;Jay P.&quot;,&quot;parse-names&quot;:false,&quot;dropping-particle&quot;:&quot;&quot;,&quot;non-dropping-particle&quot;:&quot;&quot;},{&quot;family&quot;:&quot;Bouda&quot;,&quot;given&quot;:&quot;Martin&quot;,&quot;parse-names&quot;:false,&quot;dropping-particle&quot;:&quot;&quot;,&quot;non-dropping-particle&quot;:&quot;&quot;},{&quot;family&quot;:&quot;Abbott&quot;,&quot;given&quot;:&quot;Benjamin W.&quot;,&quot;parse-names&quot;:false,&quot;dropping-particle&quot;:&quot;&quot;,&quot;non-dropping-particle&quot;:&quot;&quot;},{&quot;family&quot;:&quot;Saiers&quot;,&quot;given&quot;:&quot;James&quot;,&quot;parse-names&quot;:false,&quot;dropping-particle&quot;:&quot;&quot;,&quot;non-dropping-particle&quot;:&quot;&quot;},{&quot;family&quot;:&quot;Raymond&quot;,&quot;given&quot;:&quot;Peter A.&quot;,&quot;parse-names&quot;:false,&quot;dropping-particle&quot;:&quot;&quot;,&quot;non-dropping-particle&quot;:&quot;&quot;}],&quot;container-title&quot;:&quot;Geophysical Research Letters&quot;,&quot;DOI&quot;:&quot;10.1029/2018GL080005&quot;,&quot;ISSN&quot;:&quot;19448007&quot;,&quot;issued&quot;:{&quot;date-parts&quot;:[[2018,11,16]]},&quot;page&quot;:&quot;11,702-11,711&quot;,&quot;abstract&quot;:&quot;Although the flux of dissolved organic carbon (DOC) through freshwaters is nearly equivalent to the net carbon uptake of all terrestrial ecosystems, uncertainty remains about how source processes (carbon production and location) and transport processes (hydrologic connectivity and routing) interact to determine DOC flux across flow conditions and ecoregions. This limits our ability to predict the fluvial carbon flux responses to changes in climate and land use. We used DOC concentration and discharge patterns with ensemble modeling techniques to quantify DOC flux behavior for 1,006 U.S. watersheds spanning diverse climate and land cover conditions. We found that DOC flux was transport-limited (concentration increased with discharge) in 80% of watersheds and that this flux behavior spanned ecoregions and watershed sizes. The generality of transport limitation demonstrates how coupling discharge models with widely available watershed properties could allow DOC flux to be efficiently integrated into landscape and Earth system models.&quot;,&quot;publisher&quot;:&quot;Blackwell Publishing Ltd&quot;,&quot;issue&quot;:&quot;21&quot;,&quot;volume&quot;:&quot;45&quot;,&quot;container-title-short&quot;:&quot;Geophys Res Lett&quot;},&quot;isTemporary&quot;:false},{&quot;id&quot;:&quot;fe3946bf-742b-3c78-a561-d493b326d2e9&quot;,&quot;itemData&quot;:{&quot;type&quot;:&quot;article-journal&quot;,&quot;id&quot;:&quot;fe3946bf-742b-3c78-a561-d493b326d2e9&quot;,&quot;title&quot;:&quot;A significant nexus: Geographically isolated wetlands influence landscape hydrology&quot;,&quot;author&quot;:[{&quot;family&quot;:&quot;McLaughlin&quot;,&quot;given&quot;:&quot;Daniel L.&quot;,&quot;parse-names&quot;:false,&quot;dropping-particle&quot;:&quot;&quot;,&quot;non-dropping-particle&quot;:&quot;&quot;},{&quot;family&quot;:&quot;Kaplan&quot;,&quot;given&quot;:&quot;David A.&quot;,&quot;parse-names&quot;:false,&quot;dropping-particle&quot;:&quot;&quot;,&quot;non-dropping-particle&quot;:&quot;&quot;},{&quot;family&quot;:&quot;Cohen&quot;,&quot;given&quot;:&quot;Matthew J.&quot;,&quot;parse-names&quot;:false,&quot;dropping-particle&quot;:&quot;&quot;,&quot;non-dropping-particle&quot;:&quot;&quot;}],&quot;container-title&quot;:&quot;Water Resources Research&quot;,&quot;DOI&quot;:&quot;10.1002/2013WR015002&quot;,&quot;ISSN&quot;:&quot;19447973&quot;,&quot;issued&quot;:{&quot;date-parts&quot;:[[2014]]},&quot;page&quot;:&quot;7153-7166&quot;,&quot;abstract&quot;:&quot;Recent U.S. Supreme Court rulings have limited federal protections for geographically isolated wetlands (GIWs) except where a \&quot;significant nexus\&quot; to a navigable water body is demonstrated. Geographic isolation does not imply GIWs are hydrologically disconnected; indeed, wetland-groundwater interactions may yield important controls on regional hydrology. Differences in specific yield (Sy) between uplands and inundated GIWs drive differences in water level responses to precipitation and evapotranspiration, leading to frequent reversals in hydraulic gradients that cause GIWs to act as both groundwater sinks and sources. These reversals are predicted to buffer surficial aquifer dynamics and thus base flow delivery, a process we refer to as landscape hydrologic capacitance. To test this hypothesis, we connected models of soil moisture, upland water table, and wetland stage to simulate hydrology of a low-relief landscape with GIWs, and explored the influences of total wetland area, individual wetland size, climate, and soil texture on water table and base flow variation. Increasing total wetland area and decreasing individual wetland size substantially decreased water table and base flow variation (e.g., reducing base flow standard deviation by as much as 50%). GIWs also decreased the frequency of extremely high and low water tables and base flow deliveries. For the same total wetland area, landscapes with fewer (i.e., larger) wetlands exhibited markedly lower hydrologic capacitance than those with more (i.e., smaller) wetlands, highlighting the importance of small GIWs to regional hydrology. Our results suggest that GIWs buffer dynamics of the surficial aquifer and stream base flow, providing an indirect but significant nexus to the regional hydrologic system.&quot;,&quot;publisher&quot;:&quot;Blackwell Publishing Ltd&quot;,&quot;issue&quot;:&quot;9&quot;,&quot;volume&quot;:&quot;50&quot;,&quot;container-title-short&quot;:&quot;Water Resour Res&quot;},&quot;isTemporary&quot;:false}]},{&quot;citationID&quot;:&quot;MENDELEY_CITATION_e651e7e9-c243-488b-927e-be831834f627&quot;,&quot;properties&quot;:{&quot;noteIndex&quot;:0},&quot;isEdited&quot;:false,&quot;manualOverride&quot;:{&quot;isManuallyOverridden&quot;:false,&quot;citeprocText&quot;:&quot;(Evenson et al., 2018; McLaughlin et al., 2014; Zarnetske et al., 2018)&quot;,&quot;manualOverrideText&quot;:&quot;&quot;},&quot;citationTag&quot;:&quot;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&quot;,&quot;citationItems&quot;:[{&quot;id&quot;:&quot;de05d21b-a3ce-36a1-b6da-e3bbede7d322&quot;,&quot;itemData&quot;:{&quot;type&quot;:&quot;article-journal&quot;,&quot;id&quot;:&quot;de05d21b-a3ce-36a1-b6da-e3bbede7d322&quot;,&quot;title&quot;:&quot;Depressional wetlands affect watershed hydrological, biogeochemical, and ecological functions&quot;,&quot;author&quot;:[{&quot;family&quot;:&quot;Evenson&quot;,&quot;given&quot;:&quot;Grey R.&quot;,&quot;parse-names&quot;:false,&quot;dropping-particle&quot;:&quot;&quot;,&quot;non-dropping-particle&quot;:&quot;&quot;},{&quot;family&quot;:&quot;Golden&quot;,&quot;given&quot;:&quot;Heather E.&quot;,&quot;parse-names&quot;:false,&quot;dropping-particle&quot;:&quot;&quot;,&quot;non-dropping-particle&quot;:&quot;&quot;},{&quot;family&quot;:&quot;Lane&quot;,&quot;given&quot;:&quot;Charles R.&quot;,&quot;parse-names&quot;:false,&quot;dropping-particle&quot;:&quot;&quot;,&quot;non-dropping-particle&quot;:&quot;&quot;},{&quot;family&quot;:&quot;McLaughlin&quot;,&quot;given&quot;:&quot;Daniel L.&quot;,&quot;parse-names&quot;:false,&quot;dropping-particle&quot;:&quot;&quot;,&quot;non-dropping-particle&quot;:&quot;&quot;},{&quot;family&quot;:&quot;D'Amico&quot;,&quot;given&quot;:&quot;Ellen&quot;,&quot;parse-names&quot;:false,&quot;dropping-particle&quot;:&quot;&quot;,&quot;non-dropping-particle&quot;:&quot;&quot;}],&quot;container-title&quot;:&quot;Ecological Applications&quot;,&quot;DOI&quot;:&quot;10.1002/eap.1701&quot;,&quot;ISSN&quot;:&quot;19395582&quot;,&quot;PMID&quot;:&quot;29437239&quot;,&quot;issued&quot;:{&quot;date-parts&quot;:[[2018,6,1]]},&quot;page&quot;:&quot;953-966&quot;,&quot;abstract&quot;:&quot;Depressional wetlands of the extensive U.S. and Canadian Prairie Pothole Region afford numerous ecosystem processes that maintain healthy watershed functioning. However, these wetlands have been lost at a prodigious rate over past decades due to drainage for development, climate effects, and other causes. Options for management entities to protect the existing wetlands, and their functions, may focus on conserving wetlands based on spatial location vis-à-vis a floodplain or on size limitations (e.g., permitting smaller wetlands to be destroyed but not larger wetlands). Yet the effects of such management practices and the concomitant loss of depressional wetlands on watershed-scale hydrological, biogeochemical, and ecological functions are largely unknown. Using a hydrological model, we analyzed how different loss scenarios by wetland size and proximal location to the stream network affected watershed storage (i.e., inundation patterns and residence times), connectivity (i.e., streamflow contributing areas), and export (i.e., streamflow) in a large watershed in the Prairie Pothole Region of North Dakota, USA. Depressional wetlands store consequential amounts of precipitation and snowmelt. The loss of smaller depressional wetlands (&lt;3.0 ha) substantially decreased landscape-scale inundation heterogeneity, total inundated area, and hydrological residence times. Larger wetlands act as hydrologic “gatekeepers,” preventing surface runoff from reaching the stream network, and their modeled loss had a greater effect on streamflow due to changes in watershed connectivity and storage characteristics of larger wetlands. The wetland management scenario based on stream proximity (i.e., protecting wetlands 30 m and ~450 m from the stream) alone resulted in considerable landscape heterogeneity loss and decreased inundated area and residence times. With more snowmelt and precipitation available for runoff with wetland losses, contributing area increased across all loss scenarios. We additionally found that depressional wetlands attenuated peak flows; the probability of increased downstream flooding from wetland loss was also consistent across all loss scenarios. It is evident from this study that optimizing wetland management for one end goal (e.g., protection of large depressional wetlands for flood attenuation) over another (e.g., protecting of small depressional wetlands for biodiversity) may come at a cost for overall watershed hydrological, biogeochemical, and ecological resilience, functioning, and integrity.&quot;,&quot;publisher&quot;:&quot;Ecological Society of America&quot;,&quot;issue&quot;:&quot;4&quot;,&quot;volume&quot;:&quot;28&quot;,&quot;container-title-short&quot;:&quot;&quot;},&quot;isTemporary&quot;:false},{&quot;id&quot;:&quot;fe3946bf-742b-3c78-a561-d493b326d2e9&quot;,&quot;itemData&quot;:{&quot;type&quot;:&quot;article-journal&quot;,&quot;id&quot;:&quot;fe3946bf-742b-3c78-a561-d493b326d2e9&quot;,&quot;title&quot;:&quot;A significant nexus: Geographically isolated wetlands influence landscape hydrology&quot;,&quot;author&quot;:[{&quot;family&quot;:&quot;McLaughlin&quot;,&quot;given&quot;:&quot;Daniel L.&quot;,&quot;parse-names&quot;:false,&quot;dropping-particle&quot;:&quot;&quot;,&quot;non-dropping-particle&quot;:&quot;&quot;},{&quot;family&quot;:&quot;Kaplan&quot;,&quot;given&quot;:&quot;David A.&quot;,&quot;parse-names&quot;:false,&quot;dropping-particle&quot;:&quot;&quot;,&quot;non-dropping-particle&quot;:&quot;&quot;},{&quot;family&quot;:&quot;Cohen&quot;,&quot;given&quot;:&quot;Matthew J.&quot;,&quot;parse-names&quot;:false,&quot;dropping-particle&quot;:&quot;&quot;,&quot;non-dropping-particle&quot;:&quot;&quot;}],&quot;container-title&quot;:&quot;Water Resources Research&quot;,&quot;DOI&quot;:&quot;10.1002/2013WR015002&quot;,&quot;ISSN&quot;:&quot;19447973&quot;,&quot;issued&quot;:{&quot;date-parts&quot;:[[2014]]},&quot;page&quot;:&quot;7153-7166&quot;,&quot;abstract&quot;:&quot;Recent U.S. Supreme Court rulings have limited federal protections for geographically isolated wetlands (GIWs) except where a \&quot;significant nexus\&quot; to a navigable water body is demonstrated. Geographic isolation does not imply GIWs are hydrologically disconnected; indeed, wetland-groundwater interactions may yield important controls on regional hydrology. Differences in specific yield (Sy) between uplands and inundated GIWs drive differences in water level responses to precipitation and evapotranspiration, leading to frequent reversals in hydraulic gradients that cause GIWs to act as both groundwater sinks and sources. These reversals are predicted to buffer surficial aquifer dynamics and thus base flow delivery, a process we refer to as landscape hydrologic capacitance. To test this hypothesis, we connected models of soil moisture, upland water table, and wetland stage to simulate hydrology of a low-relief landscape with GIWs, and explored the influences of total wetland area, individual wetland size, climate, and soil texture on water table and base flow variation. Increasing total wetland area and decreasing individual wetland size substantially decreased water table and base flow variation (e.g., reducing base flow standard deviation by as much as 50%). GIWs also decreased the frequency of extremely high and low water tables and base flow deliveries. For the same total wetland area, landscapes with fewer (i.e., larger) wetlands exhibited markedly lower hydrologic capacitance than those with more (i.e., smaller) wetlands, highlighting the importance of small GIWs to regional hydrology. Our results suggest that GIWs buffer dynamics of the surficial aquifer and stream base flow, providing an indirect but significant nexus to the regional hydrologic system.&quot;,&quot;publisher&quot;:&quot;Blackwell Publishing Ltd&quot;,&quot;issue&quot;:&quot;9&quot;,&quot;volume&quot;:&quot;50&quot;,&quot;container-title-short&quot;:&quot;Water Resour Res&quot;},&quot;isTemporary&quot;:false},{&quot;id&quot;:&quot;54a71848-4136-3f7d-80ab-45faee4602e3&quot;,&quot;itemData&quot;:{&quot;type&quot;:&quot;article-journal&quot;,&quot;id&quot;:&quot;54a71848-4136-3f7d-80ab-45faee4602e3&quot;,&quot;title&quot;:&quot;Generality of Hydrologic Transport Limitation of Watershed Organic Carbon Flux Across Ecoregions of the United States&quot;,&quot;author&quot;:[{&quot;family&quot;:&quot;Zarnetske&quot;,&quot;given&quot;:&quot;Jay P.&quot;,&quot;parse-names&quot;:false,&quot;dropping-particle&quot;:&quot;&quot;,&quot;non-dropping-particle&quot;:&quot;&quot;},{&quot;family&quot;:&quot;Bouda&quot;,&quot;given&quot;:&quot;Martin&quot;,&quot;parse-names&quot;:false,&quot;dropping-particle&quot;:&quot;&quot;,&quot;non-dropping-particle&quot;:&quot;&quot;},{&quot;family&quot;:&quot;Abbott&quot;,&quot;given&quot;:&quot;Benjamin W.&quot;,&quot;parse-names&quot;:false,&quot;dropping-particle&quot;:&quot;&quot;,&quot;non-dropping-particle&quot;:&quot;&quot;},{&quot;family&quot;:&quot;Saiers&quot;,&quot;given&quot;:&quot;James&quot;,&quot;parse-names&quot;:false,&quot;dropping-particle&quot;:&quot;&quot;,&quot;non-dropping-particle&quot;:&quot;&quot;},{&quot;family&quot;:&quot;Raymond&quot;,&quot;given&quot;:&quot;Peter A.&quot;,&quot;parse-names&quot;:false,&quot;dropping-particle&quot;:&quot;&quot;,&quot;non-dropping-particle&quot;:&quot;&quot;}],&quot;container-title&quot;:&quot;Geophysical Research Letters&quot;,&quot;DOI&quot;:&quot;10.1029/2018GL080005&quot;,&quot;ISSN&quot;:&quot;19448007&quot;,&quot;issued&quot;:{&quot;date-parts&quot;:[[2018,11,16]]},&quot;page&quot;:&quot;11,702-11,711&quot;,&quot;abstract&quot;:&quot;Although the flux of dissolved organic carbon (DOC) through freshwaters is nearly equivalent to the net carbon uptake of all terrestrial ecosystems, uncertainty remains about how source processes (carbon production and location) and transport processes (hydrologic connectivity and routing) interact to determine DOC flux across flow conditions and ecoregions. This limits our ability to predict the fluvial carbon flux responses to changes in climate and land use. We used DOC concentration and discharge patterns with ensemble modeling techniques to quantify DOC flux behavior for 1,006 U.S. watersheds spanning diverse climate and land cover conditions. We found that DOC flux was transport-limited (concentration increased with discharge) in 80% of watersheds and that this flux behavior spanned ecoregions and watershed sizes. The generality of transport limitation demonstrates how coupling discharge models with widely available watershed properties could allow DOC flux to be efficiently integrated into landscape and Earth system models.&quot;,&quot;publisher&quot;:&quot;Blackwell Publishing Ltd&quot;,&quot;issue&quot;:&quot;21&quot;,&quot;volume&quot;:&quot;45&quot;,&quot;container-title-short&quot;:&quot;Geophys Res Lett&quot;},&quot;isTemporary&quot;:false}]},{&quot;citationID&quot;:&quot;MENDELEY_CITATION_2f523f05-a4c0-4868-825b-083a50f18b5d&quot;,&quot;properties&quot;:{&quot;noteIndex&quot;:0},&quot;isEdited&quot;:false,&quot;manualOverride&quot;:{&quot;isManuallyOverridden&quot;:false,&quot;citeprocText&quot;:&quot;(Cole et al., 2007; Drake et al., 2018)&quot;,&quot;manualOverrideText&quot;:&quot;&quot;},&quot;citationTag&quot;:&quot;MENDELEY_CITATION_v3_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&quot;,&quot;citationItems&quot;:[{&quot;id&quot;:&quot;85ea56b0-ab89-393b-bcf9-2d777ca1b46f&quot;,&quot;itemData&quot;:{&quot;type&quot;:&quot;article-journal&quot;,&quot;id&quot;:&quot;85ea56b0-ab89-393b-bcf9-2d777ca1b46f&quot;,&quot;title&quot;:&quot;Plumbing the global carbon cycle: Integrating inland waters into the terrestrial carbon budget&quot;,&quot;author&quot;:[{&quot;family&quot;:&quot;Cole&quot;,&quot;given&quot;:&quot;J. J.&quot;,&quot;parse-names&quot;:false,&quot;dropping-particle&quot;:&quot;&quot;,&quot;non-dropping-particle&quot;:&quot;&quot;},{&quot;family&quot;:&quot;Prairie&quot;,&quot;given&quot;:&quot;Y. T.&quot;,&quot;parse-names&quot;:false,&quot;dropping-particle&quot;:&quot;&quot;,&quot;non-dropping-particle&quot;:&quot;&quot;},{&quot;family&quot;:&quot;Caraco&quot;,&quot;given&quot;:&quot;N. F.&quot;,&quot;parse-names&quot;:false,&quot;dropping-particle&quot;:&quot;&quot;,&quot;non-dropping-particle&quot;:&quot;&quot;},{&quot;family&quot;:&quot;McDowell&quot;,&quot;given&quot;:&quot;W. H.&quot;,&quot;parse-names&quot;:false,&quot;dropping-particle&quot;:&quot;&quot;,&quot;non-dropping-particle&quot;:&quot;&quot;},{&quot;family&quot;:&quot;Tranvik&quot;,&quot;given&quot;:&quot;L. J.&quot;,&quot;parse-names&quot;:false,&quot;dropping-particle&quot;:&quot;&quot;,&quot;non-dropping-particle&quot;:&quot;&quot;},{&quot;family&quot;:&quot;Striegl&quot;,&quot;given&quot;:&quot;R. G.&quot;,&quot;parse-names&quot;:false,&quot;dropping-particle&quot;:&quot;&quot;,&quot;non-dropping-particle&quot;:&quot;&quot;},{&quot;family&quot;:&quot;Duarte&quot;,&quot;given&quot;:&quot;C. M.&quot;,&quot;parse-names&quot;:false,&quot;dropping-particle&quot;:&quot;&quot;,&quot;non-dropping-particle&quot;:&quot;&quot;},{&quot;family&quot;:&quot;Kortelainen&quot;,&quot;given&quot;:&quot;P.&quot;,&quot;parse-names&quot;:false,&quot;dropping-particle&quot;:&quot;&quot;,&quot;non-dropping-particle&quot;:&quot;&quot;},{&quot;family&quot;:&quot;Downing&quot;,&quot;given&quot;:&quot;J. A.&quot;,&quot;parse-names&quot;:false,&quot;dropping-particle&quot;:&quot;&quot;,&quot;non-dropping-particle&quot;:&quot;&quot;},{&quot;family&quot;:&quot;Middelburg&quot;,&quot;given&quot;:&quot;J. J.&quot;,&quot;parse-names&quot;:false,&quot;dropping-particle&quot;:&quot;&quot;,&quot;non-dropping-particle&quot;:&quot;&quot;},{&quot;family&quot;:&quot;Melack&quot;,&quot;given&quot;:&quot;J.&quot;,&quot;parse-names&quot;:false,&quot;dropping-particle&quot;:&quot;&quot;,&quot;non-dropping-particle&quot;:&quot;&quot;}],&quot;container-title&quot;:&quot;Ecosystems&quot;,&quot;DOI&quot;:&quot;10.1007/s10021-006-9013-8&quot;,&quot;ISSN&quot;:&quot;14329840&quot;,&quot;issued&quot;:{&quot;date-parts&quot;:[[2007,2]]},&quot;page&quot;:&quot;171-184&quot;,&quot;abstract&quot;:&quot;Because freshwater covers such a small fraction of the Earth's surface area, inland freshwater ecosystems (particularly lakes, rivers, and reservoirs) have rarely been considered as potentially important quantitative components of the carbon cycle at either global or regional scales. By taking published estimates of gas exchange, sediment accumulation, and carbon transport for a variety of aquatic systems, we have constructed a budget for the role of inland water ecosystems in the global carbon cycle. Our analysis conservatively estimates that inland waters annually receive, from a combination of background and anthropogenically altered sources, on the order of 1.9 Pg C y-1 from the terrestrial landscape, of which about 0.2 is buried in aquatic sediments, at least 0.8 (possibly much more) is returned to the atmosphere as gas exchange while the remaining 0.9 Pg y-1 is delivered to the oceans, roughly equally as inorganic and organic carbon. Thus, roughly twice as much C enters inland aquatic systems from land as is exported from land to the sea. Over prolonged time net carbon fluxes in aquatic systems tend to be greater per unit area than in much of the surrounding land. Although their area is small, these freshwater aquatic systems can affect regional C balances. Further, the inclusion of inland, freshwater ecosystems provides useful insight about the storage, oxidation and transport of terrestrial C, and may warrant a revision of how the modern net C sink on land is described. © 2007 Springer Science+Business Media, LLC.&quot;,&quot;issue&quot;:&quot;1&quot;,&quot;volume&quot;:&quot;10&quot;,&quot;container-title-short&quot;:&quot;&quot;},&quot;isTemporary&quot;:false},{&quot;id&quot;:&quot;63b1ac33-0784-3114-9830-747259662836&quot;,&quot;itemData&quot;:{&quot;type&quot;:&quot;article&quot;,&quot;id&quot;:&quot;63b1ac33-0784-3114-9830-747259662836&quot;,&quot;title&quot;:&quot;Terrestrial carbon inputs to inland waters: A current synthesis of estimates and uncertainty&quot;,&quot;author&quot;:[{&quot;family&quot;:&quot;Drake&quot;,&quot;given&quot;:&quot;Travis W.&quot;,&quot;parse-names&quot;:false,&quot;dropping-particle&quot;:&quot;&quot;,&quot;non-dropping-particle&quot;:&quot;&quot;},{&quot;family&quot;:&quot;Raymond&quot;,&quot;given&quot;:&quot;Peter A.&quot;,&quot;parse-names&quot;:false,&quot;dropping-particle&quot;:&quot;&quot;,&quot;non-dropping-particle&quot;:&quot;&quot;},{&quot;family&quot;:&quot;Spencer&quot;,&quot;given&quot;:&quot;Robert G.M.&quot;,&quot;parse-names&quot;:false,&quot;dropping-particle&quot;:&quot;&quot;,&quot;non-dropping-particle&quot;:&quot;&quot;}],&quot;container-title&quot;:&quot;Limnology And Oceanography Letters&quot;,&quot;DOI&quot;:&quot;10.1002/lol2.10055&quot;,&quot;ISSN&quot;:&quot;23782242&quot;,&quot;issued&quot;:{&quot;date-parts&quot;:[[2018,6,1]]},&quot;page&quot;:&quot;132-142&quot;,&quot;abstract&quot;:&quot;Globally, inland waters receive a significant but ill-defined quantity of terrestrial carbon (C). When summed, the contemporary estimates for the three possible fates of C in inland waters (storage, outgassing, and export) highlight that terrestrial landscapes may deliver upward of 5.1 Pg of C annually. This review of flux estimates over the last decade has revealed an average increase of ∼ 0.3 Pg C yr−1, indicating a historical underestimation of the amount of terrestrial-C exported to inland waters. The continual increase in the estimates also underscores large data gaps and uncertainty. As research continues to refine these aquatic fluxes, especially C outgassed from the humid tropics and other understudied regions, we expect the global estimate of terrestrial-C transferred to inland waters to rise. An important implication of this upward refinement is that terrestrial net ecosystem production may be overestimated with ramifications for modeling of the global C cycle.&quot;,&quot;publisher&quot;:&quot;John Wiley and Sons Inc&quot;,&quot;issue&quot;:&quot;3&quot;,&quot;volume&quot;:&quot;3&quot;,&quot;container-title-short&quot;:&quot;Limnol Oceanogr Lett&quot;},&quot;isTemporary&quot;:false}]},{&quot;citationID&quot;:&quot;MENDELEY_CITATION_ec826224-d868-4bb3-830b-1abf707baf3d&quot;,&quot;properties&quot;:{&quot;noteIndex&quot;:0},&quot;isEdited&quot;:false,&quot;manualOverride&quot;:{&quot;isManuallyOverridden&quot;:false,&quot;citeprocText&quot;:&quot;(Drake et al., 2018; Marx et al., 2017)&quot;,&quot;manualOverrideText&quot;:&quot;&quot;},&quot;citationTag&quot;:&quot;MENDELEY_CITATION_v3_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&quot;,&quot;citationItems&quot;:[{&quot;id&quot;:&quot;63b1ac33-0784-3114-9830-747259662836&quot;,&quot;itemData&quot;:{&quot;type&quot;:&quot;article&quot;,&quot;id&quot;:&quot;63b1ac33-0784-3114-9830-747259662836&quot;,&quot;title&quot;:&quot;Terrestrial carbon inputs to inland waters: A current synthesis of estimates and uncertainty&quot;,&quot;author&quot;:[{&quot;family&quot;:&quot;Drake&quot;,&quot;given&quot;:&quot;Travis W.&quot;,&quot;parse-names&quot;:false,&quot;dropping-particle&quot;:&quot;&quot;,&quot;non-dropping-particle&quot;:&quot;&quot;},{&quot;family&quot;:&quot;Raymond&quot;,&quot;given&quot;:&quot;Peter A.&quot;,&quot;parse-names&quot;:false,&quot;dropping-particle&quot;:&quot;&quot;,&quot;non-dropping-particle&quot;:&quot;&quot;},{&quot;family&quot;:&quot;Spencer&quot;,&quot;given&quot;:&quot;Robert G.M.&quot;,&quot;parse-names&quot;:false,&quot;dropping-particle&quot;:&quot;&quot;,&quot;non-dropping-particle&quot;:&quot;&quot;}],&quot;container-title&quot;:&quot;Limnology And Oceanography Letters&quot;,&quot;DOI&quot;:&quot;10.1002/lol2.10055&quot;,&quot;ISSN&quot;:&quot;23782242&quot;,&quot;issued&quot;:{&quot;date-parts&quot;:[[2018,6,1]]},&quot;page&quot;:&quot;132-142&quot;,&quot;abstract&quot;:&quot;Globally, inland waters receive a significant but ill-defined quantity of terrestrial carbon (C). When summed, the contemporary estimates for the three possible fates of C in inland waters (storage, outgassing, and export) highlight that terrestrial landscapes may deliver upward of 5.1 Pg of C annually. This review of flux estimates over the last decade has revealed an average increase of ∼ 0.3 Pg C yr−1, indicating a historical underestimation of the amount of terrestrial-C exported to inland waters. The continual increase in the estimates also underscores large data gaps and uncertainty. As research continues to refine these aquatic fluxes, especially C outgassed from the humid tropics and other understudied regions, we expect the global estimate of terrestrial-C transferred to inland waters to rise. An important implication of this upward refinement is that terrestrial net ecosystem production may be overestimated with ramifications for modeling of the global C cycle.&quot;,&quot;publisher&quot;:&quot;John Wiley and Sons Inc&quot;,&quot;issue&quot;:&quot;3&quot;,&quot;volume&quot;:&quot;3&quot;,&quot;container-title-short&quot;:&quot;Limnol Oceanogr Lett&quot;},&quot;isTemporary&quot;:false},{&quot;id&quot;:&quot;3df8c4ba-1563-3a18-b104-01a941c5b75b&quot;,&quot;itemData&quot;:{&quot;type&quot;:&quot;article-journal&quot;,&quot;id&quot;:&quot;3df8c4ba-1563-3a18-b104-01a941c5b75b&quot;,&quot;title&quot;:&quot;A review of CO2 and associated carbon dynamics in headwater streams: A global perspective&quot;,&quot;author&quot;:[{&quot;family&quot;:&quot;Marx&quot;,&quot;given&quot;:&quot;A.&quot;,&quot;parse-names&quot;:false,&quot;dropping-particle&quot;:&quot;&quot;,&quot;non-dropping-particle&quot;:&quot;&quot;},{&quot;family&quot;:&quot;Dusek&quot;,&quot;given&quot;:&quot;J.&quot;,&quot;parse-names&quot;:false,&quot;dropping-particle&quot;:&quot;&quot;,&quot;non-dropping-particle&quot;:&quot;&quot;},{&quot;family&quot;:&quot;Jankovec&quot;,&quot;given&quot;:&quot;J.&quot;,&quot;parse-names&quot;:false,&quot;dropping-particle&quot;:&quot;&quot;,&quot;non-dropping-particle&quot;:&quot;&quot;},{&quot;family&quot;:&quot;Sanda&quot;,&quot;given&quot;:&quot;M.&quot;,&quot;parse-names&quot;:false,&quot;dropping-particle&quot;:&quot;&quot;,&quot;non-dropping-particle&quot;:&quot;&quot;},{&quot;family&quot;:&quot;Vogel&quot;,&quot;given&quot;:&quot;T.&quot;,&quot;parse-names&quot;:false,&quot;dropping-particle&quot;:&quot;&quot;,&quot;non-dropping-particle&quot;:&quot;&quot;},{&quot;family&quot;:&quot;Geldern&quot;,&quot;given&quot;:&quot;R.&quot;,&quot;parse-names&quot;:false,&quot;dropping-particle&quot;:&quot;&quot;,&quot;non-dropping-particle&quot;:&quot;van&quot;},{&quot;family&quot;:&quot;Hartmann&quot;,&quot;given&quot;:&quot;J.&quot;,&quot;parse-names&quot;:false,&quot;dropping-particle&quot;:&quot;&quot;,&quot;non-dropping-particle&quot;:&quot;&quot;},{&quot;family&quot;:&quot;Barth&quot;,&quot;given&quot;:&quot;J. A.C.&quot;,&quot;parse-names&quot;:false,&quot;dropping-particle&quot;:&quot;&quot;,&quot;non-dropping-particle&quot;:&quot;&quot;}],&quot;container-title&quot;:&quot;Reviews of Geophysics&quot;,&quot;DOI&quot;:&quot;10.1002/2016RG000547&quot;,&quot;ISSN&quot;:&quot;19449208&quot;,&quot;issued&quot;:{&quot;date-parts&quot;:[[2017,6,1]]},&quot;page&quot;:&quot;560-585&quot;,&quot;abstract&quot;:&quot;Terrestrial carbon export via inland aquatic systems is a key process in the global carbon cycle. It includes loss of carbon to the atmosphere via outgassing from rivers, lakes, or reservoirs and carbon fixation in the water column as well as in sediments. This review focuses on headwater streams that are important because their stream biogeochemistry directly reflects carbon input from soils and groundwaters. Major drivers of carbon dioxide partial pressures (pCO2) in streams and mechanisms of terrestrial dissolved inorganic, organic and particulate organic carbon (DIC, DOC, and POC) influxes are summarized in this work. Our analysis indicates that the global river average pCO2 of 3100 ppmV is more often exceeded by contributions from small streams when compared to rivers with larger catchments (&gt; 500 km2). Because of their large proportion in global river networks (&gt; 96% of the total number of streams), headwaters contribute large—but still poorly quantified—amounts of CO2 to the atmosphere. Conservative estimates imply that globally 36% (i.e., 0.93 Pg C yr−1) of total CO2 outgassing from rivers and streams originate from headwaters. We also discuss challenges in determination of CO2 sources, concentrations, and fluxes. To overcome uncertainties of CO2 sources and its outgassing from headwater streams on the global scale, new investigations are needed that should include groundwater data. Such studies would also benefit from applications of integral CO2 outgassing isotope approaches and multiscale geophysical imaging techniques.&quot;,&quot;publisher&quot;:&quot;Blackwell Publishing Ltd&quot;,&quot;issue&quot;:&quot;2&quot;,&quot;volume&quot;:&quot;55&quot;,&quot;container-title-short&quot;:&quot;&quot;},&quot;isTemporary&quot;:false}]},{&quot;citationID&quot;:&quot;MENDELEY_CITATION_80ed98ed-b937-4ab8-9fba-d874dbacdb25&quot;,&quot;properties&quot;:{&quot;noteIndex&quot;:0},&quot;isEdited&quot;:false,&quot;manualOverride&quot;:{&quot;isManuallyOverridden&quot;:false,&quot;citeprocText&quot;:&quot;(Marx et al., 2017)&quot;,&quot;manualOverrideText&quot;:&quot;&quot;},&quot;citationTag&quot;:&quot;MENDELEY_CITATION_v3_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&quot;,&quot;citationItems&quot;:[{&quot;id&quot;:&quot;3df8c4ba-1563-3a18-b104-01a941c5b75b&quot;,&quot;itemData&quot;:{&quot;type&quot;:&quot;article-journal&quot;,&quot;id&quot;:&quot;3df8c4ba-1563-3a18-b104-01a941c5b75b&quot;,&quot;title&quot;:&quot;A review of CO2 and associated carbon dynamics in headwater streams: A global perspective&quot;,&quot;author&quot;:[{&quot;family&quot;:&quot;Marx&quot;,&quot;given&quot;:&quot;A.&quot;,&quot;parse-names&quot;:false,&quot;dropping-particle&quot;:&quot;&quot;,&quot;non-dropping-particle&quot;:&quot;&quot;},{&quot;family&quot;:&quot;Dusek&quot;,&quot;given&quot;:&quot;J.&quot;,&quot;parse-names&quot;:false,&quot;dropping-particle&quot;:&quot;&quot;,&quot;non-dropping-particle&quot;:&quot;&quot;},{&quot;family&quot;:&quot;Jankovec&quot;,&quot;given&quot;:&quot;J.&quot;,&quot;parse-names&quot;:false,&quot;dropping-particle&quot;:&quot;&quot;,&quot;non-dropping-particle&quot;:&quot;&quot;},{&quot;family&quot;:&quot;Sanda&quot;,&quot;given&quot;:&quot;M.&quot;,&quot;parse-names&quot;:false,&quot;dropping-particle&quot;:&quot;&quot;,&quot;non-dropping-particle&quot;:&quot;&quot;},{&quot;family&quot;:&quot;Vogel&quot;,&quot;given&quot;:&quot;T.&quot;,&quot;parse-names&quot;:false,&quot;dropping-particle&quot;:&quot;&quot;,&quot;non-dropping-particle&quot;:&quot;&quot;},{&quot;family&quot;:&quot;Geldern&quot;,&quot;given&quot;:&quot;R.&quot;,&quot;parse-names&quot;:false,&quot;dropping-particle&quot;:&quot;&quot;,&quot;non-dropping-particle&quot;:&quot;van&quot;},{&quot;family&quot;:&quot;Hartmann&quot;,&quot;given&quot;:&quot;J.&quot;,&quot;parse-names&quot;:false,&quot;dropping-particle&quot;:&quot;&quot;,&quot;non-dropping-particle&quot;:&quot;&quot;},{&quot;family&quot;:&quot;Barth&quot;,&quot;given&quot;:&quot;J. A.C.&quot;,&quot;parse-names&quot;:false,&quot;dropping-particle&quot;:&quot;&quot;,&quot;non-dropping-particle&quot;:&quot;&quot;}],&quot;container-title&quot;:&quot;Reviews of Geophysics&quot;,&quot;DOI&quot;:&quot;10.1002/2016RG000547&quot;,&quot;ISSN&quot;:&quot;19449208&quot;,&quot;issued&quot;:{&quot;date-parts&quot;:[[2017,6,1]]},&quot;page&quot;:&quot;560-585&quot;,&quot;abstract&quot;:&quot;Terrestrial carbon export via inland aquatic systems is a key process in the global carbon cycle. It includes loss of carbon to the atmosphere via outgassing from rivers, lakes, or reservoirs and carbon fixation in the water column as well as in sediments. This review focuses on headwater streams that are important because their stream biogeochemistry directly reflects carbon input from soils and groundwaters. Major drivers of carbon dioxide partial pressures (pCO2) in streams and mechanisms of terrestrial dissolved inorganic, organic and particulate organic carbon (DIC, DOC, and POC) influxes are summarized in this work. Our analysis indicates that the global river average pCO2 of 3100 ppmV is more often exceeded by contributions from small streams when compared to rivers with larger catchments (&gt; 500 km2). Because of their large proportion in global river networks (&gt; 96% of the total number of streams), headwaters contribute large—but still poorly quantified—amounts of CO2 to the atmosphere. Conservative estimates imply that globally 36% (i.e., 0.93 Pg C yr−1) of total CO2 outgassing from rivers and streams originate from headwaters. We also discuss challenges in determination of CO2 sources, concentrations, and fluxes. To overcome uncertainties of CO2 sources and its outgassing from headwater streams on the global scale, new investigations are needed that should include groundwater data. Such studies would also benefit from applications of integral CO2 outgassing isotope approaches and multiscale geophysical imaging techniques.&quot;,&quot;publisher&quot;:&quot;Blackwell Publishing Ltd&quot;,&quot;issue&quot;:&quot;2&quot;,&quot;volume&quot;:&quot;55&quot;,&quot;container-title-short&quot;:&quot;&quot;},&quot;isTemporary&quot;:false}]},{&quot;citationID&quot;:&quot;MENDELEY_CITATION_64a04922-a472-4dac-ad0f-862976627af8&quot;,&quot;properties&quot;:{&quot;noteIndex&quot;:0},&quot;isEdited&quot;:false,&quot;manualOverride&quot;:{&quot;isManuallyOverridden&quot;:true,&quot;citeprocText&quot;:&quot;(Hotchkiss et al., 2015)&quot;,&quot;manualOverrideText&quot;:&quot;(Hotchkiss et al., 2015; Siemens &amp; Villarreal, 2003)&quot;},&quot;citationTag&quot;:&quot;MENDELEY_CITATION_v3_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&quot;,&quot;citationItems&quot;:[{&quot;id&quot;:&quot;9a638a08-8e2b-3b83-9ce5-e9a2871d96a1&quot;,&quot;itemData&quot;:{&quot;type&quot;:&quot;article-journal&quot;,&quot;id&quot;:&quot;9a638a08-8e2b-3b83-9ce5-e9a2871d96a1&quot;,&quot;title&quot;:&quot;Sources of and processes controlling CO2emissions change with the size of streams and rivers&quot;,&quot;author&quot;:[{&quot;family&quot;:&quot;Hotchkiss&quot;,&quot;given&quot;:&quot;E. R.&quot;,&quot;parse-names&quot;:false,&quot;dropping-particle&quot;:&quot;&quot;,&quot;non-dropping-particle&quot;:&quot;&quot;},{&quot;family&quot;:&quot;Hall&quot;,&quot;given&quot;:&quot;R. O.&quot;,&quot;parse-names&quot;:false,&quot;dropping-particle&quot;:&quot;&quot;,&quot;non-dropping-particle&quot;:&quot;&quot;},{&quot;family&quot;:&quot;Sponseller&quot;,&quot;given&quot;:&quot;R. A.&quot;,&quot;parse-names&quot;:false,&quot;dropping-particle&quot;:&quot;&quot;,&quot;non-dropping-particle&quot;:&quot;&quot;},{&quot;family&quot;:&quot;Butman&quot;,&quot;given&quot;:&quot;D.&quot;,&quot;parse-names&quot;:false,&quot;dropping-particle&quot;:&quot;&quot;,&quot;non-dropping-particle&quot;:&quot;&quot;},{&quot;family&quot;:&quot;Klaminder&quot;,&quot;given&quot;:&quot;J.&quot;,&quot;parse-names&quot;:false,&quot;dropping-particle&quot;:&quot;&quot;,&quot;non-dropping-particle&quot;:&quot;&quot;},{&quot;family&quot;:&quot;Laudon&quot;,&quot;given&quot;:&quot;H.&quot;,&quot;parse-names&quot;:false,&quot;dropping-particle&quot;:&quot;&quot;,&quot;non-dropping-particle&quot;:&quot;&quot;},{&quot;family&quot;:&quot;Rosvall&quot;,&quot;given&quot;:&quot;M.&quot;,&quot;parse-names&quot;:false,&quot;dropping-particle&quot;:&quot;&quot;,&quot;non-dropping-particle&quot;:&quot;&quot;},{&quot;family&quot;:&quot;Karlsson&quot;,&quot;given&quot;:&quot;J.&quot;,&quot;parse-names&quot;:false,&quot;dropping-particle&quot;:&quot;&quot;,&quot;non-dropping-particle&quot;:&quot;&quot;}],&quot;container-title&quot;:&quot;Nature Geoscience&quot;,&quot;container-title-short&quot;:&quot;Nat Geosci&quot;,&quot;DOI&quot;:&quot;10.1038/ngeo2507&quot;,&quot;ISSN&quot;:&quot;17520908&quot;,&quot;issued&quot;:{&quot;date-parts&quot;:[[2015,10,1]]},&quot;page&quot;:&quot;696-699&quot;,&quot;abstract&quot;:&quot;Carbon dioxide (CO 2) evasion from streams and rivers to the atmosphere represents a substantial flux in the global carbon cycle. The proportions of CO2emitted from streams and rivers that come from terrestrially derived CO2or from CO2produced within freshwater ecosystems through aquatic metabolism are not well quantified. Here we estimated CO2emissions from running waters in the contiguous United States, based on freshwater chemical and physical characteristics and modelled gas transfer velocities at 1463 United States Geological Survey monitoring sites. We then assessed CO2production from aquatic metabolism, compiled from previously published measurements of net ecosystem production from 187 streams and rivers across the contiguous United States. We find that CO2produced by aquatic metabolism contributes about 28% of CO2evasion from streams and rivers with flows between 0.0001 and 19,000 m 3 s -1. We mathematically modelled CO2flux from groundwater into running waters along a stream-river continuum to evaluate the relationship between stream size and CO2source. Terrestrially derived CO2dominates emissions from small streams, and the percentage of CO2emissions from aquatic metabolism increases with stream size. We suggest that the relative role of rivers as conduits for terrestrial CO2efflux and as reactors mineralizing terrestrial organic carbon is a function of their size and connectivity with landscapes.&quot;,&quot;publisher&quot;:&quot;Nature Publishing Group&quot;,&quot;issue&quot;:&quot;9&quot;,&quot;volume&quot;:&quot;8&quot;},&quot;isTemporary&quot;:false}]},{&quot;citationID&quot;:&quot;MENDELEY_CITATION_b6d9c840-6971-4e2d-883d-ba0708d9c91a&quot;,&quot;properties&quot;:{&quot;noteIndex&quot;:0},&quot;isEdited&quot;:false,&quot;manualOverride&quot;:{&quot;isManuallyOverridden&quot;:false,&quot;citeprocText&quot;:&quot;(Kirk &amp;#38; Cohen, 2023)&quot;,&quot;manualOverrideText&quot;:&quot;&quot;},&quot;citationTag&quot;:&quot;MENDELEY_CITATION_v3_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&quot;,&quot;citationItems&quot;:[{&quot;id&quot;:&quot;2b0fbfb0-368f-37b9-a66d-ca4e88549d58&quot;,&quot;itemData&quot;:{&quot;type&quot;:&quot;article-journal&quot;,&quot;id&quot;:&quot;2b0fbfb0-368f-37b9-a66d-ca4e88549d58&quot;,&quot;title&quot;:&quot;River Corridor Sources Dominate CO2 Emissions From a Lowland River Network&quot;,&quot;author&quot;:[{&quot;family&quot;:&quot;Kirk&quot;,&quot;given&quot;:&quot;Lily&quot;,&quot;parse-names&quot;:false,&quot;dropping-particle&quot;:&quot;&quot;,&quot;non-dropping-particle&quot;:&quot;&quot;},{&quot;family&quot;:&quot;Cohen&quot;,&quot;given&quot;:&quot;Matthew J.&quot;,&quot;parse-names&quot;:false,&quot;dropping-particle&quot;:&quot;&quot;,&quot;non-dropping-particle&quot;:&quot;&quot;}],&quot;container-title&quot;:&quot;Journal of Geophysical Research: Biogeosciences&quot;,&quot;DOI&quot;:&quot;10.1029/2022JG006954&quot;,&quot;ISSN&quot;:&quot;21698961&quot;,&quot;issued&quot;:{&quot;date-parts&quot;:[[2023,1,1]]},&quot;abstract&quot;:&quot;Rivers and streams are control points for CO2 emission to the air (fCO2), with emission rates often exceeding internal metabolism (net ecosystem production, NEP). The difference is usually attributed to CO2-supersaturated groundwater inputs from upland soil respiration and rock weathering, but this implies a terrestrial-to-aquatic C transfer greater than estimated by terrestrial mass balance. One explanation is that riparian zones—rich in organic and inorganic C but mostly neglected in terrestrial mass balances—contribute disproportionately to fCO2. To test this hypothesis, we measured fCO2, NEP, and the lateral CO2 contributions from both terrestrial uplands (TER) and riparian wetlands (RIP) for seven reaches in a lowland river network in Florida, USA. NEP contributed about half of fCO2, but the remaining CO2 emission was generally much larger than measured TER. The relative importance of RIP versus TER varied markedly between contrasting hydrogeologic settings: RIP contributed 49% of fCO2 where geologic confinement forced lateral drainage through riparian soils, but only 12% where unconfined karst allowed deeper groundwater flowpaths that bypassed riparian zones. On a land area basis, the narrow riparian corridor yielded far more CO2 than the terrestrial uplands (33.1 vs. 1.4 g-C m−2 yr−1), resulting in river corridors (i.e., stream channel plus adjacent wetlands, NEP + RIP) sourcing 87% of fCO2 to streams. Our findings imply that true terrestrial CO2 subsidies to streams may be smaller than previously estimated by aquatic mass balance and highlight the importance of explicitly integrating riparian zones into the conceptual model for terrestrial-to-aquatic C transfer.&quot;,&quot;publisher&quot;:&quot;John Wiley and Sons Inc&quot;,&quot;issue&quot;:&quot;1&quot;,&quot;volume&quot;:&quot;128&quot;,&quot;container-title-short&quot;:&quot;J Geophys Res Biogeosci&quot;},&quot;isTemporary&quot;:false}]},{&quot;citationID&quot;:&quot;MENDELEY_CITATION_f6f5296b-037b-4d6a-a6e9-4aa2ebcbbfec&quot;,&quot;properties&quot;:{&quot;noteIndex&quot;:0},&quot;isEdited&quot;:false,&quot;manualOverride&quot;:{&quot;isManuallyOverridden&quot;:false,&quot;citeprocText&quot;:&quot;(Cole et al., 2007)&quot;,&quot;manualOverrideText&quot;:&quot;&quot;},&quot;citationTag&quot;:&quot;MENDELEY_CITATION_v3_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&quot;,&quot;citationItems&quot;:[{&quot;id&quot;:&quot;85ea56b0-ab89-393b-bcf9-2d777ca1b46f&quot;,&quot;itemData&quot;:{&quot;type&quot;:&quot;article-journal&quot;,&quot;id&quot;:&quot;85ea56b0-ab89-393b-bcf9-2d777ca1b46f&quot;,&quot;title&quot;:&quot;Plumbing the global carbon cycle: Integrating inland waters into the terrestrial carbon budget&quot;,&quot;author&quot;:[{&quot;family&quot;:&quot;Cole&quot;,&quot;given&quot;:&quot;J. J.&quot;,&quot;parse-names&quot;:false,&quot;dropping-particle&quot;:&quot;&quot;,&quot;non-dropping-particle&quot;:&quot;&quot;},{&quot;family&quot;:&quot;Prairie&quot;,&quot;given&quot;:&quot;Y. T.&quot;,&quot;parse-names&quot;:false,&quot;dropping-particle&quot;:&quot;&quot;,&quot;non-dropping-particle&quot;:&quot;&quot;},{&quot;family&quot;:&quot;Caraco&quot;,&quot;given&quot;:&quot;N. F.&quot;,&quot;parse-names&quot;:false,&quot;dropping-particle&quot;:&quot;&quot;,&quot;non-dropping-particle&quot;:&quot;&quot;},{&quot;family&quot;:&quot;McDowell&quot;,&quot;given&quot;:&quot;W. H.&quot;,&quot;parse-names&quot;:false,&quot;dropping-particle&quot;:&quot;&quot;,&quot;non-dropping-particle&quot;:&quot;&quot;},{&quot;family&quot;:&quot;Tranvik&quot;,&quot;given&quot;:&quot;L. J.&quot;,&quot;parse-names&quot;:false,&quot;dropping-particle&quot;:&quot;&quot;,&quot;non-dropping-particle&quot;:&quot;&quot;},{&quot;family&quot;:&quot;Striegl&quot;,&quot;given&quot;:&quot;R. G.&quot;,&quot;parse-names&quot;:false,&quot;dropping-particle&quot;:&quot;&quot;,&quot;non-dropping-particle&quot;:&quot;&quot;},{&quot;family&quot;:&quot;Duarte&quot;,&quot;given&quot;:&quot;C. M.&quot;,&quot;parse-names&quot;:false,&quot;dropping-particle&quot;:&quot;&quot;,&quot;non-dropping-particle&quot;:&quot;&quot;},{&quot;family&quot;:&quot;Kortelainen&quot;,&quot;given&quot;:&quot;P.&quot;,&quot;parse-names&quot;:false,&quot;dropping-particle&quot;:&quot;&quot;,&quot;non-dropping-particle&quot;:&quot;&quot;},{&quot;family&quot;:&quot;Downing&quot;,&quot;given&quot;:&quot;J. A.&quot;,&quot;parse-names&quot;:false,&quot;dropping-particle&quot;:&quot;&quot;,&quot;non-dropping-particle&quot;:&quot;&quot;},{&quot;family&quot;:&quot;Middelburg&quot;,&quot;given&quot;:&quot;J. J.&quot;,&quot;parse-names&quot;:false,&quot;dropping-particle&quot;:&quot;&quot;,&quot;non-dropping-particle&quot;:&quot;&quot;},{&quot;family&quot;:&quot;Melack&quot;,&quot;given&quot;:&quot;J.&quot;,&quot;parse-names&quot;:false,&quot;dropping-particle&quot;:&quot;&quot;,&quot;non-dropping-particle&quot;:&quot;&quot;}],&quot;container-title&quot;:&quot;Ecosystems&quot;,&quot;DOI&quot;:&quot;10.1007/s10021-006-9013-8&quot;,&quot;ISSN&quot;:&quot;14329840&quot;,&quot;issued&quot;:{&quot;date-parts&quot;:[[2007,2]]},&quot;page&quot;:&quot;171-184&quot;,&quot;abstract&quot;:&quot;Because freshwater covers such a small fraction of the Earth's surface area, inland freshwater ecosystems (particularly lakes, rivers, and reservoirs) have rarely been considered as potentially important quantitative components of the carbon cycle at either global or regional scales. By taking published estimates of gas exchange, sediment accumulation, and carbon transport for a variety of aquatic systems, we have constructed a budget for the role of inland water ecosystems in the global carbon cycle. Our analysis conservatively estimates that inland waters annually receive, from a combination of background and anthropogenically altered sources, on the order of 1.9 Pg C y-1 from the terrestrial landscape, of which about 0.2 is buried in aquatic sediments, at least 0.8 (possibly much more) is returned to the atmosphere as gas exchange while the remaining 0.9 Pg y-1 is delivered to the oceans, roughly equally as inorganic and organic carbon. Thus, roughly twice as much C enters inland aquatic systems from land as is exported from land to the sea. Over prolonged time net carbon fluxes in aquatic systems tend to be greater per unit area than in much of the surrounding land. Although their area is small, these freshwater aquatic systems can affect regional C balances. Further, the inclusion of inland, freshwater ecosystems provides useful insight about the storage, oxidation and transport of terrestrial C, and may warrant a revision of how the modern net C sink on land is described. © 2007 Springer Science+Business Media, LLC.&quot;,&quot;issue&quot;:&quot;1&quot;,&quot;volume&quot;:&quot;10&quot;,&quot;container-title-short&quot;:&quot;&quot;},&quot;isTemporary&quot;:false}]},{&quot;citationID&quot;:&quot;MENDELEY_CITATION_914e64f9-5025-4df3-952a-3224cf779d96&quot;,&quot;properties&quot;:{&quot;noteIndex&quot;:0},&quot;isEdited&quot;:false,&quot;manualOverride&quot;:{&quot;isManuallyOverridden&quot;:false,&quot;citeprocText&quot;:&quot;(Battin et al., 2023; Cole et al., 2007)&quot;,&quot;manualOverrideText&quot;:&quot;&quot;},&quot;citationTag&quot;:&quot;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&quot;,&quot;citationItems&quot;:[{&quot;id&quot;:&quot;85ea56b0-ab89-393b-bcf9-2d777ca1b46f&quot;,&quot;itemData&quot;:{&quot;type&quot;:&quot;article-journal&quot;,&quot;id&quot;:&quot;85ea56b0-ab89-393b-bcf9-2d777ca1b46f&quot;,&quot;title&quot;:&quot;Plumbing the global carbon cycle: Integrating inland waters into the terrestrial carbon budget&quot;,&quot;author&quot;:[{&quot;family&quot;:&quot;Cole&quot;,&quot;given&quot;:&quot;J. J.&quot;,&quot;parse-names&quot;:false,&quot;dropping-particle&quot;:&quot;&quot;,&quot;non-dropping-particle&quot;:&quot;&quot;},{&quot;family&quot;:&quot;Prairie&quot;,&quot;given&quot;:&quot;Y. T.&quot;,&quot;parse-names&quot;:false,&quot;dropping-particle&quot;:&quot;&quot;,&quot;non-dropping-particle&quot;:&quot;&quot;},{&quot;family&quot;:&quot;Caraco&quot;,&quot;given&quot;:&quot;N. F.&quot;,&quot;parse-names&quot;:false,&quot;dropping-particle&quot;:&quot;&quot;,&quot;non-dropping-particle&quot;:&quot;&quot;},{&quot;family&quot;:&quot;McDowell&quot;,&quot;given&quot;:&quot;W. H.&quot;,&quot;parse-names&quot;:false,&quot;dropping-particle&quot;:&quot;&quot;,&quot;non-dropping-particle&quot;:&quot;&quot;},{&quot;family&quot;:&quot;Tranvik&quot;,&quot;given&quot;:&quot;L. J.&quot;,&quot;parse-names&quot;:false,&quot;dropping-particle&quot;:&quot;&quot;,&quot;non-dropping-particle&quot;:&quot;&quot;},{&quot;family&quot;:&quot;Striegl&quot;,&quot;given&quot;:&quot;R. G.&quot;,&quot;parse-names&quot;:false,&quot;dropping-particle&quot;:&quot;&quot;,&quot;non-dropping-particle&quot;:&quot;&quot;},{&quot;family&quot;:&quot;Duarte&quot;,&quot;given&quot;:&quot;C. M.&quot;,&quot;parse-names&quot;:false,&quot;dropping-particle&quot;:&quot;&quot;,&quot;non-dropping-particle&quot;:&quot;&quot;},{&quot;family&quot;:&quot;Kortelainen&quot;,&quot;given&quot;:&quot;P.&quot;,&quot;parse-names&quot;:false,&quot;dropping-particle&quot;:&quot;&quot;,&quot;non-dropping-particle&quot;:&quot;&quot;},{&quot;family&quot;:&quot;Downing&quot;,&quot;given&quot;:&quot;J. A.&quot;,&quot;parse-names&quot;:false,&quot;dropping-particle&quot;:&quot;&quot;,&quot;non-dropping-particle&quot;:&quot;&quot;},{&quot;family&quot;:&quot;Middelburg&quot;,&quot;given&quot;:&quot;J. J.&quot;,&quot;parse-names&quot;:false,&quot;dropping-particle&quot;:&quot;&quot;,&quot;non-dropping-particle&quot;:&quot;&quot;},{&quot;family&quot;:&quot;Melack&quot;,&quot;given&quot;:&quot;J.&quot;,&quot;parse-names&quot;:false,&quot;dropping-particle&quot;:&quot;&quot;,&quot;non-dropping-particle&quot;:&quot;&quot;}],&quot;container-title&quot;:&quot;Ecosystems&quot;,&quot;DOI&quot;:&quot;10.1007/s10021-006-9013-8&quot;,&quot;ISSN&quot;:&quot;14329840&quot;,&quot;issued&quot;:{&quot;date-parts&quot;:[[2007,2]]},&quot;page&quot;:&quot;171-184&quot;,&quot;abstract&quot;:&quot;Because freshwater covers such a small fraction of the Earth's surface area, inland freshwater ecosystems (particularly lakes, rivers, and reservoirs) have rarely been considered as potentially important quantitative components of the carbon cycle at either global or regional scales. By taking published estimates of gas exchange, sediment accumulation, and carbon transport for a variety of aquatic systems, we have constructed a budget for the role of inland water ecosystems in the global carbon cycle. Our analysis conservatively estimates that inland waters annually receive, from a combination of background and anthropogenically altered sources, on the order of 1.9 Pg C y-1 from the terrestrial landscape, of which about 0.2 is buried in aquatic sediments, at least 0.8 (possibly much more) is returned to the atmosphere as gas exchange while the remaining 0.9 Pg y-1 is delivered to the oceans, roughly equally as inorganic and organic carbon. Thus, roughly twice as much C enters inland aquatic systems from land as is exported from land to the sea. Over prolonged time net carbon fluxes in aquatic systems tend to be greater per unit area than in much of the surrounding land. Although their area is small, these freshwater aquatic systems can affect regional C balances. Further, the inclusion of inland, freshwater ecosystems provides useful insight about the storage, oxidation and transport of terrestrial C, and may warrant a revision of how the modern net C sink on land is described. © 2007 Springer Science+Business Media, LLC.&quot;,&quot;issue&quot;:&quot;1&quot;,&quot;volume&quot;:&quot;10&quot;,&quot;container-title-short&quot;:&quot;&quot;},&quot;isTemporary&quot;:false},{&quot;id&quot;:&quot;1e147c5e-a1e6-321d-86e8-6ba4c02732b6&quot;,&quot;itemData&quot;:{&quot;type&quot;:&quot;article&quot;,&quot;id&quot;:&quot;1e147c5e-a1e6-321d-86e8-6ba4c02732b6&quot;,&quot;title&quot;:&quot;River ecosystem metabolism and carbon biogeochemistry in a changing world&quot;,&quot;author&quot;:[{&quot;family&quot;:&quot;Battin&quot;,&quot;given&quot;:&quot;Tom J.&quot;,&quot;parse-names&quot;:false,&quot;dropping-particle&quot;:&quot;&quot;,&quot;non-dropping-particle&quot;:&quot;&quot;},{&quot;family&quot;:&quot;Lauerwald&quot;,&quot;given&quot;:&quot;Ronny&quot;,&quot;parse-names&quot;:false,&quot;dropping-particle&quot;:&quot;&quot;,&quot;non-dropping-particle&quot;:&quot;&quot;},{&quot;family&quot;:&quot;Bernhardt&quot;,&quot;given&quot;:&quot;Emily S.&quot;,&quot;parse-names&quot;:false,&quot;dropping-particle&quot;:&quot;&quot;,&quot;non-dropping-particle&quot;:&quot;&quot;},{&quot;family&quot;:&quot;Bertuzzo&quot;,&quot;given&quot;:&quot;Enrico&quot;,&quot;parse-names&quot;:false,&quot;dropping-particle&quot;:&quot;&quot;,&quot;non-dropping-particle&quot;:&quot;&quot;},{&quot;family&quot;:&quot;Gener&quot;,&quot;given&quot;:&quot;Lluís Gómez&quot;,&quot;parse-names&quot;:false,&quot;dropping-particle&quot;:&quot;&quot;,&quot;non-dropping-particle&quot;:&quot;&quot;},{&quot;family&quot;:&quot;Hall&quot;,&quot;given&quot;:&quot;Robert O.&quot;,&quot;parse-names&quot;:false,&quot;dropping-particle&quot;:&quot;&quot;,&quot;non-dropping-particle&quot;:&quot;&quot;},{&quot;family&quot;:&quot;Hotchkiss&quot;,&quot;given&quot;:&quot;Erin R.&quot;,&quot;parse-names&quot;:false,&quot;dropping-particle&quot;:&quot;&quot;,&quot;non-dropping-particle&quot;:&quot;&quot;},{&quot;family&quot;:&quot;Maavara&quot;,&quot;given&quot;:&quot;Taylor&quot;,&quot;parse-names&quot;:false,&quot;dropping-particle&quot;:&quot;&quot;,&quot;non-dropping-particle&quot;:&quot;&quot;},{&quot;family&quot;:&quot;Pavelsky&quot;,&quot;given&quot;:&quot;Tamlin M.&quot;,&quot;parse-names&quot;:false,&quot;dropping-particle&quot;:&quot;&quot;,&quot;non-dropping-particle&quot;:&quot;&quot;},{&quot;family&quot;:&quot;Ran&quot;,&quot;given&quot;:&quot;Lishan&quot;,&quot;parse-names&quot;:false,&quot;dropping-particle&quot;:&quot;&quot;,&quot;non-dropping-particle&quot;:&quot;&quot;},{&quot;family&quot;:&quot;Raymond&quot;,&quot;given&quot;:&quot;Peter&quot;,&quot;parse-names&quot;:false,&quot;dropping-particle&quot;:&quot;&quot;,&quot;non-dropping-particle&quot;:&quot;&quot;},{&quot;family&quot;:&quot;Rosentreter&quot;,&quot;given&quot;:&quot;Judith A.&quot;,&quot;parse-names&quot;:false,&quot;dropping-particle&quot;:&quot;&quot;,&quot;non-dropping-particle&quot;:&quot;&quot;},{&quot;family&quot;:&quot;Regnier&quot;,&quot;given&quot;:&quot;Pierre&quot;,&quot;parse-names&quot;:false,&quot;dropping-particle&quot;:&quot;&quot;,&quot;non-dropping-particle&quot;:&quot;&quot;}],&quot;container-title&quot;:&quot;Nature&quot;,&quot;DOI&quot;:&quot;10.1038/s41586-022-05500-8&quot;,&quot;ISSN&quot;:&quot;14764687&quot;,&quot;PMID&quot;:&quot;36653564&quot;,&quot;issued&quot;:{&quot;date-parts&quot;:[[2023,1,19]]},&quot;page&quot;:&quot;449-459&quot;,&quot;abstract&quot;:&quot;River networks represent the largest biogeochemical nexus between the continents, ocean and atmosphere. Our current understanding of the role of rivers in the global carbon cycle remains limited, which makes it difficult to predict how global change may alter the timing and spatial distribution of riverine carbon sequestration and greenhouse gas emissions. Here we review the state of river ecosystem metabolism research and synthesize the current best available estimates of river ecosystem metabolism. We quantify the organic and inorganic carbon flux from land to global rivers and show that their net ecosystem production and carbon dioxide emissions shift the organic to inorganic carbon balance en route from land to the coastal ocean. Furthermore, we discuss how global change may affect river ecosystem metabolism and related carbon fluxes and identify research directions that can help to develop better predictions of the effects of global change on riverine ecosystem processes. We argue that a global river observing system will play a key role in understanding river networks and their future evolution in the context of the global carbon budget.&quot;,&quot;publisher&quot;:&quot;Nature Research&quot;,&quot;issue&quot;:&quot;7944&quot;,&quot;volume&quot;:&quot;613&quot;,&quot;container-title-short&quot;:&quot;Nature&quot;},&quot;isTemporary&quot;:false}]},{&quot;citationID&quot;:&quot;MENDELEY_CITATION_02cac3d4-f01f-4d08-b95d-0a0a9d83f9a5&quot;,&quot;properties&quot;:{&quot;noteIndex&quot;:0},&quot;isEdited&quot;:false,&quot;manualOverride&quot;:{&quot;isManuallyOverridden&quot;:false,&quot;citeprocText&quot;:&quot;(Battin et al., 2023)&quot;,&quot;manualOverrideText&quot;:&quot;&quot;},&quot;citationTag&quot;:&quot;MENDELEY_CITATION_v3_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&quot;,&quot;citationItems&quot;:[{&quot;id&quot;:&quot;1e147c5e-a1e6-321d-86e8-6ba4c02732b6&quot;,&quot;itemData&quot;:{&quot;type&quot;:&quot;article&quot;,&quot;id&quot;:&quot;1e147c5e-a1e6-321d-86e8-6ba4c02732b6&quot;,&quot;title&quot;:&quot;River ecosystem metabolism and carbon biogeochemistry in a changing world&quot;,&quot;author&quot;:[{&quot;family&quot;:&quot;Battin&quot;,&quot;given&quot;:&quot;Tom J.&quot;,&quot;parse-names&quot;:false,&quot;dropping-particle&quot;:&quot;&quot;,&quot;non-dropping-particle&quot;:&quot;&quot;},{&quot;family&quot;:&quot;Lauerwald&quot;,&quot;given&quot;:&quot;Ronny&quot;,&quot;parse-names&quot;:false,&quot;dropping-particle&quot;:&quot;&quot;,&quot;non-dropping-particle&quot;:&quot;&quot;},{&quot;family&quot;:&quot;Bernhardt&quot;,&quot;given&quot;:&quot;Emily S.&quot;,&quot;parse-names&quot;:false,&quot;dropping-particle&quot;:&quot;&quot;,&quot;non-dropping-particle&quot;:&quot;&quot;},{&quot;family&quot;:&quot;Bertuzzo&quot;,&quot;given&quot;:&quot;Enrico&quot;,&quot;parse-names&quot;:false,&quot;dropping-particle&quot;:&quot;&quot;,&quot;non-dropping-particle&quot;:&quot;&quot;},{&quot;family&quot;:&quot;Gener&quot;,&quot;given&quot;:&quot;Lluís Gómez&quot;,&quot;parse-names&quot;:false,&quot;dropping-particle&quot;:&quot;&quot;,&quot;non-dropping-particle&quot;:&quot;&quot;},{&quot;family&quot;:&quot;Hall&quot;,&quot;given&quot;:&quot;Robert O.&quot;,&quot;parse-names&quot;:false,&quot;dropping-particle&quot;:&quot;&quot;,&quot;non-dropping-particle&quot;:&quot;&quot;},{&quot;family&quot;:&quot;Hotchkiss&quot;,&quot;given&quot;:&quot;Erin R.&quot;,&quot;parse-names&quot;:false,&quot;dropping-particle&quot;:&quot;&quot;,&quot;non-dropping-particle&quot;:&quot;&quot;},{&quot;family&quot;:&quot;Maavara&quot;,&quot;given&quot;:&quot;Taylor&quot;,&quot;parse-names&quot;:false,&quot;dropping-particle&quot;:&quot;&quot;,&quot;non-dropping-particle&quot;:&quot;&quot;},{&quot;family&quot;:&quot;Pavelsky&quot;,&quot;given&quot;:&quot;Tamlin M.&quot;,&quot;parse-names&quot;:false,&quot;dropping-particle&quot;:&quot;&quot;,&quot;non-dropping-particle&quot;:&quot;&quot;},{&quot;family&quot;:&quot;Ran&quot;,&quot;given&quot;:&quot;Lishan&quot;,&quot;parse-names&quot;:false,&quot;dropping-particle&quot;:&quot;&quot;,&quot;non-dropping-particle&quot;:&quot;&quot;},{&quot;family&quot;:&quot;Raymond&quot;,&quot;given&quot;:&quot;Peter&quot;,&quot;parse-names&quot;:false,&quot;dropping-particle&quot;:&quot;&quot;,&quot;non-dropping-particle&quot;:&quot;&quot;},{&quot;family&quot;:&quot;Rosentreter&quot;,&quot;given&quot;:&quot;Judith A.&quot;,&quot;parse-names&quot;:false,&quot;dropping-particle&quot;:&quot;&quot;,&quot;non-dropping-particle&quot;:&quot;&quot;},{&quot;family&quot;:&quot;Regnier&quot;,&quot;given&quot;:&quot;Pierre&quot;,&quot;parse-names&quot;:false,&quot;dropping-particle&quot;:&quot;&quot;,&quot;non-dropping-particle&quot;:&quot;&quot;}],&quot;container-title&quot;:&quot;Nature&quot;,&quot;DOI&quot;:&quot;10.1038/s41586-022-05500-8&quot;,&quot;ISSN&quot;:&quot;14764687&quot;,&quot;PMID&quot;:&quot;36653564&quot;,&quot;issued&quot;:{&quot;date-parts&quot;:[[2023,1,19]]},&quot;page&quot;:&quot;449-459&quot;,&quot;abstract&quot;:&quot;River networks represent the largest biogeochemical nexus between the continents, ocean and atmosphere. Our current understanding of the role of rivers in the global carbon cycle remains limited, which makes it difficult to predict how global change may alter the timing and spatial distribution of riverine carbon sequestration and greenhouse gas emissions. Here we review the state of river ecosystem metabolism research and synthesize the current best available estimates of river ecosystem metabolism. We quantify the organic and inorganic carbon flux from land to global rivers and show that their net ecosystem production and carbon dioxide emissions shift the organic to inorganic carbon balance en route from land to the coastal ocean. Furthermore, we discuss how global change may affect river ecosystem metabolism and related carbon fluxes and identify research directions that can help to develop better predictions of the effects of global change on riverine ecosystem processes. We argue that a global river observing system will play a key role in understanding river networks and their future evolution in the context of the global carbon budget.&quot;,&quot;publisher&quot;:&quot;Nature Research&quot;,&quot;issue&quot;:&quot;7944&quot;,&quot;volume&quot;:&quot;613&quot;,&quot;container-title-short&quot;:&quot;Nature&quot;},&quot;isTemporary&quot;:false}]},{&quot;citationID&quot;:&quot;MENDELEY_CITATION_a95f6d85-9daa-4790-b0c5-0e41f5db636a&quot;,&quot;properties&quot;:{&quot;noteIndex&quot;:0},&quot;isEdited&quot;:false,&quot;manualOverride&quot;:{&quot;isManuallyOverridden&quot;:false,&quot;citeprocText&quot;:&quot;(Battin et al., 2009; Cole &amp;#38; Caraco, 2001; Regnier et al., 2022)&quot;,&quot;manualOverrideText&quot;:&quot;&quot;},&quot;citationTag&quot;:&quot;MENDELEY_CITATION_v3_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&quot;,&quot;citationItems&quot;:[{&quot;id&quot;:&quot;44932fd1-d018-3015-ad98-37d89cc5eda9&quot;,&quot;itemData&quot;:{&quot;type&quot;:&quot;paper-conference&quot;,&quot;id&quot;:&quot;44932fd1-d018-3015-ad98-37d89cc5eda9&quot;,&quot;title&quot;:&quot;Carbon in catchments: Connecting terrestrial carbon losses with aquatic metabolism&quot;,&quot;author&quot;:[{&quot;family&quot;:&quot;Cole&quot;,&quot;given&quot;:&quot;J. J.&quot;,&quot;parse-names&quot;:false,&quot;dropping-particle&quot;:&quot;&quot;,&quot;non-dropping-particle&quot;:&quot;&quot;},{&quot;family&quot;:&quot;Caraco&quot;,&quot;given&quot;:&quot;N. F.&quot;,&quot;parse-names&quot;:false,&quot;dropping-particle&quot;:&quot;&quot;,&quot;non-dropping-particle&quot;:&quot;&quot;}],&quot;container-title&quot;:&quot;Marine and Freshwater Research&quot;,&quot;DOI&quot;:&quot;10.1071/MF00084&quot;,&quot;ISSN&quot;:&quot;13231650&quot;,&quot;issued&quot;:{&quot;date-parts&quot;:[[2001]]},&quot;page&quot;:&quot;101-110&quot;,&quot;abstract&quot;:&quot;For a majority of aquatic ecosystems, respiration (R) exceeds autochthonous gross primary production (GPP). These systems have negative net ecosystem production ([NEP] = [GPP] - R) and ratios of [GPP]/R of &lt;1. This net heterotrophy can be sustained only if aquatic respiration is subsidized by organic inputs from the catchment. Such subsidies imply that organic materials that escaped decomposition in the terrestrial environment must become susceptible to decomposition in the linked aquatic environment. Using a moderate-sized catchment in North America, the Hudson River (catchment area 33 500 km2), evidence is presented for the magnitude of net heterotrophy. All approaches (CO2 gas flux; O2 gas flux; budget and gradient of dissolved organic C; and the summed components of primary production and respiration within the ecosystem) indicate that system respiration exceeds gross primary production by ∼200 g C m-2 year-1. Highly 14C-depleted C of ancient terrestrial origin (1000-5000 years old) may be an important source of labile organic matter to this riverine system and support this excess respiration. The mechanisms by which organic matter is preserved for centuries to millennia in terrestrial soils and decomposed in a matter of weeks in a river connect modern riverine metabolism to historical terrestrial conditions.&quot;,&quot;issue&quot;:&quot;1&quot;,&quot;volume&quot;:&quot;52&quot;,&quot;container-title-short&quot;:&quot;Mar Freshw Res&quot;},&quot;isTemporary&quot;:false},{&quot;id&quot;:&quot;d6684e82-de2d-32cc-b7fb-ae7d91f45221&quot;,&quot;itemData&quot;:{&quot;type&quot;:&quot;article&quot;,&quot;id&quot;:&quot;d6684e82-de2d-32cc-b7fb-ae7d91f45221&quot;,&quot;title&quot;:&quot;The land-to-ocean loops of the global carbon cycle&quot;,&quot;author&quot;:[{&quot;family&quot;:&quot;Regnier&quot;,&quot;given&quot;:&quot;Pierre&quot;,&quot;parse-names&quot;:false,&quot;dropping-particle&quot;:&quot;&quot;,&quot;non-dropping-particle&quot;:&quot;&quot;},{&quot;family&quot;:&quot;Resplandy&quot;,&quot;given&quot;:&quot;Laure&quot;,&quot;parse-names&quot;:false,&quot;dropping-particle&quot;:&quot;&quot;,&quot;non-dropping-particle&quot;:&quot;&quot;},{&quot;family&quot;:&quot;Najjar&quot;,&quot;given&quot;:&quot;Raymond G.&quot;,&quot;parse-names&quot;:false,&quot;dropping-particle&quot;:&quot;&quot;,&quot;non-dropping-particle&quot;:&quot;&quot;},{&quot;family&quot;:&quot;Ciais&quot;,&quot;given&quot;:&quot;Philippe&quot;,&quot;parse-names&quot;:false,&quot;dropping-particle&quot;:&quot;&quot;,&quot;non-dropping-particle&quot;:&quot;&quot;}],&quot;container-title&quot;:&quot;Nature&quot;,&quot;container-title-short&quot;:&quot;Nature&quot;,&quot;DOI&quot;:&quot;10.1038/s41586-021-04339-9&quot;,&quot;ISSN&quot;:&quot;14764687&quot;,&quot;PMID&quot;:&quot;35296840&quot;,&quot;issued&quot;:{&quot;date-parts&quot;:[[2022,3,17]]},&quot;page&quot;:&quot;401-410&quot;,&quot;abstract&quot;:&quot;Carbon storage by the ocean and by the land is usually quantified separately, and does not fully take into account the land-to-ocean transport of carbon through inland waters, estuaries, tidal wetlands and continental shelf waters—the ‘land-to-ocean aquatic continuum’ (LOAC). Here we assess LOAC carbon cycling before the industrial period and perturbed by direct human interventions, including climate change. In our view of the global carbon cycle, the traditional ‘long-range loop’, which carries carbon from terrestrial ecosystems to the open ocean through rivers, is reinforced by two ‘short-range loops’ that carry carbon from terrestrial ecosystems to inland waters and from tidal wetlands to the open ocean. Using a mass-balance approach, we find that the pre-industrial uptake of atmospheric carbon dioxide by terrestrial ecosystems transferred to the ocean and outgassed back to the atmosphere amounts to 0.65 ± 0.30 petagrams of carbon per year (±2 sigma). Humans have accelerated the cycling of carbon between terrestrial ecosystems, inland waters and the atmosphere, and decreased the uptake of atmospheric carbon dioxide from tidal wetlands and submerged vegetation. Ignoring these changing LOAC carbon fluxes results in an overestimation of carbon storage in terrestrial ecosystems by 0.6 ± 0.4 petagrams of carbon per year, and an underestimation of sedimentary and oceanic carbon storage. We identify knowledge gaps that are key to reduce uncertainties in future assessments of LOAC fluxes.&quot;,&quot;publisher&quot;:&quot;Nature Research&quot;,&quot;issue&quot;:&quot;7901&quot;,&quot;volume&quot;:&quot;603&quot;},&quot;isTemporary&quot;:false},{&quot;id&quot;:&quot;dc3f4e35-7d08-3d9e-92fb-d0267180aa01&quot;,&quot;itemData&quot;:{&quot;type&quot;:&quot;article&quot;,&quot;id&quot;:&quot;dc3f4e35-7d08-3d9e-92fb-d0267180aa01&quot;,&quot;title&quot;:&quot;The boundless carbon cycle&quot;,&quot;author&quot;:[{&quot;family&quot;:&quot;Battin&quot;,&quot;given&quot;:&quot;Tom J.&quot;,&quot;parse-names&quot;:false,&quot;dropping-particle&quot;:&quot;&quot;,&quot;non-dropping-particle&quot;:&quot;&quot;},{&quot;family&quot;:&quot;Luyssaert&quot;,&quot;given&quot;:&quot;Sebastiaan&quot;,&quot;parse-names&quot;:false,&quot;dropping-particle&quot;:&quot;&quot;,&quot;non-dropping-particle&quot;:&quot;&quot;},{&quot;family&quot;:&quot;Kaplan&quot;,&quot;given&quot;:&quot;Louis A.&quot;,&quot;parse-names&quot;:false,&quot;dropping-particle&quot;:&quot;&quot;,&quot;non-dropping-particle&quot;:&quot;&quot;},{&quot;family&quot;:&quot;Aufdenkampe&quot;,&quot;given&quot;:&quot;Anthony K.&quot;,&quot;parse-names&quot;:false,&quot;dropping-particle&quot;:&quot;&quot;,&quot;non-dropping-particle&quot;:&quot;&quot;},{&quot;family&quot;:&quot;Richter&quot;,&quot;given&quot;:&quot;Andreas&quot;,&quot;parse-names&quot;:false,&quot;dropping-particle&quot;:&quot;&quot;,&quot;non-dropping-particle&quot;:&quot;&quot;},{&quot;family&quot;:&quot;Tranvik&quot;,&quot;given&quot;:&quot;Lars J.&quot;,&quot;parse-names&quot;:false,&quot;dropping-particle&quot;:&quot;&quot;,&quot;non-dropping-particle&quot;:&quot;&quot;}],&quot;container-title&quot;:&quot;Nature Geoscience&quot;,&quot;DOI&quot;:&quot;10.1038/ngeo618&quot;,&quot;ISSN&quot;:&quot;17520894&quot;,&quot;issued&quot;:{&quot;date-parts&quot;:[[2009,9]]},&quot;page&quot;:&quot;598-600&quot;,&quot;issue&quot;:&quot;9&quot;,&quot;volume&quot;:&quot;2&quot;,&quot;container-title-short&quot;:&quot;Nat Geosci&quot;},&quot;isTemporary&quot;:false}]},{&quot;citationID&quot;:&quot;MENDELEY_CITATION_2dfbeef7-cc2a-45da-9530-e84f57429fc8&quot;,&quot;properties&quot;:{&quot;noteIndex&quot;:0},&quot;isEdited&quot;:false,&quot;manualOverride&quot;:{&quot;isManuallyOverridden&quot;:false,&quot;citeprocText&quot;:&quot;(Battin et al., 2009)&quot;,&quot;manualOverrideText&quot;:&quot;&quot;},&quot;citationTag&quot;:&quot;MENDELEY_CITATION_v3_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&quot;,&quot;citationItems&quot;:[{&quot;id&quot;:&quot;dc3f4e35-7d08-3d9e-92fb-d0267180aa01&quot;,&quot;itemData&quot;:{&quot;type&quot;:&quot;article&quot;,&quot;id&quot;:&quot;dc3f4e35-7d08-3d9e-92fb-d0267180aa01&quot;,&quot;title&quot;:&quot;The boundless carbon cycle&quot;,&quot;author&quot;:[{&quot;family&quot;:&quot;Battin&quot;,&quot;given&quot;:&quot;Tom J.&quot;,&quot;parse-names&quot;:false,&quot;dropping-particle&quot;:&quot;&quot;,&quot;non-dropping-particle&quot;:&quot;&quot;},{&quot;family&quot;:&quot;Luyssaert&quot;,&quot;given&quot;:&quot;Sebastiaan&quot;,&quot;parse-names&quot;:false,&quot;dropping-particle&quot;:&quot;&quot;,&quot;non-dropping-particle&quot;:&quot;&quot;},{&quot;family&quot;:&quot;Kaplan&quot;,&quot;given&quot;:&quot;Louis A.&quot;,&quot;parse-names&quot;:false,&quot;dropping-particle&quot;:&quot;&quot;,&quot;non-dropping-particle&quot;:&quot;&quot;},{&quot;family&quot;:&quot;Aufdenkampe&quot;,&quot;given&quot;:&quot;Anthony K.&quot;,&quot;parse-names&quot;:false,&quot;dropping-particle&quot;:&quot;&quot;,&quot;non-dropping-particle&quot;:&quot;&quot;},{&quot;family&quot;:&quot;Richter&quot;,&quot;given&quot;:&quot;Andreas&quot;,&quot;parse-names&quot;:false,&quot;dropping-particle&quot;:&quot;&quot;,&quot;non-dropping-particle&quot;:&quot;&quot;},{&quot;family&quot;:&quot;Tranvik&quot;,&quot;given&quot;:&quot;Lars J.&quot;,&quot;parse-names&quot;:false,&quot;dropping-particle&quot;:&quot;&quot;,&quot;non-dropping-particle&quot;:&quot;&quot;}],&quot;container-title&quot;:&quot;Nature Geoscience&quot;,&quot;DOI&quot;:&quot;10.1038/ngeo618&quot;,&quot;ISSN&quot;:&quot;17520894&quot;,&quot;issued&quot;:{&quot;date-parts&quot;:[[2009,9]]},&quot;page&quot;:&quot;598-600&quot;,&quot;issue&quot;:&quot;9&quot;,&quot;volume&quot;:&quot;2&quot;,&quot;container-title-short&quot;:&quot;Nat Geosci&quot;},&quot;isTemporary&quot;:false}]},{&quot;citationID&quot;:&quot;MENDELEY_CITATION_2c4c86d5-e1dc-468f-8a66-7a117afad298&quot;,&quot;properties&quot;:{&quot;noteIndex&quot;:0},&quot;isEdited&quot;:false,&quot;manualOverride&quot;:{&quot;isManuallyOverridden&quot;:false,&quot;citeprocText&quot;:&quot;(Cole et al., 2007)&quot;,&quot;manualOverrideText&quot;:&quot;&quot;},&quot;citationTag&quot;:&quot;MENDELEY_CITATION_v3_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&quot;,&quot;citationItems&quot;:[{&quot;id&quot;:&quot;85ea56b0-ab89-393b-bcf9-2d777ca1b46f&quot;,&quot;itemData&quot;:{&quot;type&quot;:&quot;article-journal&quot;,&quot;id&quot;:&quot;85ea56b0-ab89-393b-bcf9-2d777ca1b46f&quot;,&quot;title&quot;:&quot;Plumbing the global carbon cycle: Integrating inland waters into the terrestrial carbon budget&quot;,&quot;author&quot;:[{&quot;family&quot;:&quot;Cole&quot;,&quot;given&quot;:&quot;J. J.&quot;,&quot;parse-names&quot;:false,&quot;dropping-particle&quot;:&quot;&quot;,&quot;non-dropping-particle&quot;:&quot;&quot;},{&quot;family&quot;:&quot;Prairie&quot;,&quot;given&quot;:&quot;Y. T.&quot;,&quot;parse-names&quot;:false,&quot;dropping-particle&quot;:&quot;&quot;,&quot;non-dropping-particle&quot;:&quot;&quot;},{&quot;family&quot;:&quot;Caraco&quot;,&quot;given&quot;:&quot;N. F.&quot;,&quot;parse-names&quot;:false,&quot;dropping-particle&quot;:&quot;&quot;,&quot;non-dropping-particle&quot;:&quot;&quot;},{&quot;family&quot;:&quot;McDowell&quot;,&quot;given&quot;:&quot;W. H.&quot;,&quot;parse-names&quot;:false,&quot;dropping-particle&quot;:&quot;&quot;,&quot;non-dropping-particle&quot;:&quot;&quot;},{&quot;family&quot;:&quot;Tranvik&quot;,&quot;given&quot;:&quot;L. J.&quot;,&quot;parse-names&quot;:false,&quot;dropping-particle&quot;:&quot;&quot;,&quot;non-dropping-particle&quot;:&quot;&quot;},{&quot;family&quot;:&quot;Striegl&quot;,&quot;given&quot;:&quot;R. G.&quot;,&quot;parse-names&quot;:false,&quot;dropping-particle&quot;:&quot;&quot;,&quot;non-dropping-particle&quot;:&quot;&quot;},{&quot;family&quot;:&quot;Duarte&quot;,&quot;given&quot;:&quot;C. M.&quot;,&quot;parse-names&quot;:false,&quot;dropping-particle&quot;:&quot;&quot;,&quot;non-dropping-particle&quot;:&quot;&quot;},{&quot;family&quot;:&quot;Kortelainen&quot;,&quot;given&quot;:&quot;P.&quot;,&quot;parse-names&quot;:false,&quot;dropping-particle&quot;:&quot;&quot;,&quot;non-dropping-particle&quot;:&quot;&quot;},{&quot;family&quot;:&quot;Downing&quot;,&quot;given&quot;:&quot;J. A.&quot;,&quot;parse-names&quot;:false,&quot;dropping-particle&quot;:&quot;&quot;,&quot;non-dropping-particle&quot;:&quot;&quot;},{&quot;family&quot;:&quot;Middelburg&quot;,&quot;given&quot;:&quot;J. J.&quot;,&quot;parse-names&quot;:false,&quot;dropping-particle&quot;:&quot;&quot;,&quot;non-dropping-particle&quot;:&quot;&quot;},{&quot;family&quot;:&quot;Melack&quot;,&quot;given&quot;:&quot;J.&quot;,&quot;parse-names&quot;:false,&quot;dropping-particle&quot;:&quot;&quot;,&quot;non-dropping-particle&quot;:&quot;&quot;}],&quot;container-title&quot;:&quot;Ecosystems&quot;,&quot;DOI&quot;:&quot;10.1007/s10021-006-9013-8&quot;,&quot;ISSN&quot;:&quot;14329840&quot;,&quot;issued&quot;:{&quot;date-parts&quot;:[[2007,2]]},&quot;page&quot;:&quot;171-184&quot;,&quot;abstract&quot;:&quot;Because freshwater covers such a small fraction of the Earth's surface area, inland freshwater ecosystems (particularly lakes, rivers, and reservoirs) have rarely been considered as potentially important quantitative components of the carbon cycle at either global or regional scales. By taking published estimates of gas exchange, sediment accumulation, and carbon transport for a variety of aquatic systems, we have constructed a budget for the role of inland water ecosystems in the global carbon cycle. Our analysis conservatively estimates that inland waters annually receive, from a combination of background and anthropogenically altered sources, on the order of 1.9 Pg C y-1 from the terrestrial landscape, of which about 0.2 is buried in aquatic sediments, at least 0.8 (possibly much more) is returned to the atmosphere as gas exchange while the remaining 0.9 Pg y-1 is delivered to the oceans, roughly equally as inorganic and organic carbon. Thus, roughly twice as much C enters inland aquatic systems from land as is exported from land to the sea. Over prolonged time net carbon fluxes in aquatic systems tend to be greater per unit area than in much of the surrounding land. Although their area is small, these freshwater aquatic systems can affect regional C balances. Further, the inclusion of inland, freshwater ecosystems provides useful insight about the storage, oxidation and transport of terrestrial C, and may warrant a revision of how the modern net C sink on land is described. © 2007 Springer Science+Business Media, LLC.&quot;,&quot;issue&quot;:&quot;1&quot;,&quot;volume&quot;:&quot;10&quot;,&quot;container-title-short&quot;:&quot;&quot;},&quot;isTemporary&quot;:false}]},{&quot;citationID&quot;:&quot;MENDELEY_CITATION_623bc12c-f0e2-40d5-9deb-037bbe2a3665&quot;,&quot;properties&quot;:{&quot;noteIndex&quot;:0},&quot;isEdited&quot;:false,&quot;manualOverride&quot;:{&quot;isManuallyOverridden&quot;:false,&quot;citeprocText&quot;:&quot;(Aufdenkampe et al., 2011; Kempe, n.d.; Raymond et al., 2013; Regnier et al., 2022)&quot;,&quot;manualOverrideText&quot;:&quot;&quot;},&quot;citationTag&quot;:&quot;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&quot;,&quot;citationItems&quot;:[{&quot;id&quot;:&quot;d6684e82-de2d-32cc-b7fb-ae7d91f45221&quot;,&quot;itemData&quot;:{&quot;type&quot;:&quot;article&quot;,&quot;id&quot;:&quot;d6684e82-de2d-32cc-b7fb-ae7d91f45221&quot;,&quot;title&quot;:&quot;The land-to-ocean loops of the global carbon cycle&quot;,&quot;author&quot;:[{&quot;family&quot;:&quot;Regnier&quot;,&quot;given&quot;:&quot;Pierre&quot;,&quot;parse-names&quot;:false,&quot;dropping-particle&quot;:&quot;&quot;,&quot;non-dropping-particle&quot;:&quot;&quot;},{&quot;family&quot;:&quot;Resplandy&quot;,&quot;given&quot;:&quot;Laure&quot;,&quot;parse-names&quot;:false,&quot;dropping-particle&quot;:&quot;&quot;,&quot;non-dropping-particle&quot;:&quot;&quot;},{&quot;family&quot;:&quot;Najjar&quot;,&quot;given&quot;:&quot;Raymond G.&quot;,&quot;parse-names&quot;:false,&quot;dropping-particle&quot;:&quot;&quot;,&quot;non-dropping-particle&quot;:&quot;&quot;},{&quot;family&quot;:&quot;Ciais&quot;,&quot;given&quot;:&quot;Philippe&quot;,&quot;parse-names&quot;:false,&quot;dropping-particle&quot;:&quot;&quot;,&quot;non-dropping-particle&quot;:&quot;&quot;}],&quot;container-title&quot;:&quot;Nature&quot;,&quot;container-title-short&quot;:&quot;Nature&quot;,&quot;DOI&quot;:&quot;10.1038/s41586-021-04339-9&quot;,&quot;ISSN&quot;:&quot;14764687&quot;,&quot;PMID&quot;:&quot;35296840&quot;,&quot;issued&quot;:{&quot;date-parts&quot;:[[2022,3,17]]},&quot;page&quot;:&quot;401-410&quot;,&quot;abstract&quot;:&quot;Carbon storage by the ocean and by the land is usually quantified separately, and does not fully take into account the land-to-ocean transport of carbon through inland waters, estuaries, tidal wetlands and continental shelf waters—the ‘land-to-ocean aquatic continuum’ (LOAC). Here we assess LOAC carbon cycling before the industrial period and perturbed by direct human interventions, including climate change. In our view of the global carbon cycle, the traditional ‘long-range loop’, which carries carbon from terrestrial ecosystems to the open ocean through rivers, is reinforced by two ‘short-range loops’ that carry carbon from terrestrial ecosystems to inland waters and from tidal wetlands to the open ocean. Using a mass-balance approach, we find that the pre-industrial uptake of atmospheric carbon dioxide by terrestrial ecosystems transferred to the ocean and outgassed back to the atmosphere amounts to 0.65 ± 0.30 petagrams of carbon per year (±2 sigma). Humans have accelerated the cycling of carbon between terrestrial ecosystems, inland waters and the atmosphere, and decreased the uptake of atmospheric carbon dioxide from tidal wetlands and submerged vegetation. Ignoring these changing LOAC carbon fluxes results in an overestimation of carbon storage in terrestrial ecosystems by 0.6 ± 0.4 petagrams of carbon per year, and an underestimation of sedimentary and oceanic carbon storage. We identify knowledge gaps that are key to reduce uncertainties in future assessments of LOAC fluxes.&quot;,&quot;publisher&quot;:&quot;Nature Research&quot;,&quot;issue&quot;:&quot;7901&quot;,&quot;volume&quot;:&quot;603&quot;},&quot;isTemporary&quot;:false},{&quot;id&quot;:&quot;90c69788-6b19-3dda-8532-08a87731d3cc&quot;,&quot;itemData&quot;:{&quot;type&quot;:&quot;report&quot;,&quot;id&quot;:&quot;90c69788-6b19-3dda-8532-08a87731d3cc&quot;,&quot;title&quot;:&quot;Long-term Records of CO2 Pressure Fluctuations in Fresh Waters&quot;,&quot;author&quot;:[{&quot;family&quot;:&quot;Kempe&quot;,&quot;given&quot;:&quot;Stephan&quot;,&quot;parse-names&quot;:false,&quot;dropping-particle&quot;:&quot;&quot;,&quot;non-dropping-particle&quot;:&quot;&quot;}],&quot;URL&quot;:&quot;https://www.researchgate.net/publication/257029890&quot;,&quot;container-title-short&quot;:&quot;&quot;},&quot;isTemporary&quot;:false},{&quot;id&quot;:&quot;86cfc12d-920d-3fa7-8d98-0468d139053b&quot;,&quot;itemData&quot;:{&quot;type&quot;:&quot;paper-conference&quot;,&quot;id&quot;:&quot;86cfc12d-920d-3fa7-8d98-0468d139053b&quot;,&quot;title&quot;:&quot;Riverine coupling of biogeochemical cycles between land, oceans, and atmosphere&quot;,&quot;author&quot;:[{&quot;family&quot;:&quot;Aufdenkampe&quot;,&quot;given&quot;:&quot;Anthony K.&quot;,&quot;parse-names&quot;:false,&quot;dropping-particle&quot;:&quot;&quot;,&quot;non-dropping-particle&quot;:&quot;&quot;},{&quot;family&quot;:&quot;Mayorga&quot;,&quot;given&quot;:&quot;Emilio&quot;,&quot;parse-names&quot;:false,&quot;dropping-particle&quot;:&quot;&quot;,&quot;non-dropping-particle&quot;:&quot;&quot;},{&quot;family&quot;:&quot;Raymond&quot;,&quot;given&quot;:&quot;Peter A.&quot;,&quot;parse-names&quot;:false,&quot;dropping-particle&quot;:&quot;&quot;,&quot;non-dropping-particle&quot;:&quot;&quot;},{&quot;family&quot;:&quot;Melack&quot;,&quot;given&quot;:&quot;John M.&quot;,&quot;parse-names&quot;:false,&quot;dropping-particle&quot;:&quot;&quot;,&quot;non-dropping-particle&quot;:&quot;&quot;},{&quot;family&quot;:&quot;Doney&quot;,&quot;given&quot;:&quot;Scott C.&quot;,&quot;parse-names&quot;:false,&quot;dropping-particle&quot;:&quot;&quot;,&quot;non-dropping-particle&quot;:&quot;&quot;},{&quot;family&quot;:&quot;Alin&quot;,&quot;given&quot;:&quot;Simone R.&quot;,&quot;parse-names&quot;:false,&quot;dropping-particle&quot;:&quot;&quot;,&quot;non-dropping-particle&quot;:&quot;&quot;},{&quot;family&quot;:&quot;Aalto&quot;,&quot;given&quot;:&quot;Rolf E.&quot;,&quot;parse-names&quot;:false,&quot;dropping-particle&quot;:&quot;&quot;,&quot;non-dropping-particle&quot;:&quot;&quot;},{&quot;family&quot;:&quot;Yoo&quot;,&quot;given&quot;:&quot;Kyungsoo&quot;,&quot;parse-names&quot;:false,&quot;dropping-particle&quot;:&quot;&quot;,&quot;non-dropping-particle&quot;:&quot;&quot;}],&quot;container-title&quot;:&quot;Frontiers in Ecology and the Environment&quot;,&quot;DOI&quot;:&quot;10.1890/100014&quot;,&quot;ISSN&quot;:&quot;15409309&quot;,&quot;issued&quot;:{&quot;date-parts&quot;:[[2011]]},&quot;page&quot;:&quot;53-60&quot;,&quot;abstract&quot;:&quot;Streams, rivers, lakes, and other inland waters are important agents in the coupling of biogeochemical cycles between continents, atmosphere, and oceans. The depiction of these roles in global-scale assessments of carbon (C) and other bioactive elements remains limited, yet recent findings suggest that C discharged to the oceans is only a fraction of that entering rivers from terrestrial ecosystems via soil respiration, leaching, chemical weathering, and physical erosion. Most of this C influx is returned to the atmosphere from inland waters as carbon dioxide (CO2) or buried in sedimentary deposits within impoundments, lakes, floodplains, and other wetlands. Carbon and mineral cycles are coupled by both erosion-deposition processes and chemical weathering, with the latter producing dissolved inorganic C and carbonate buffering capacity that strongly modulate downstream pH, biological production of calcium-carbonate shells, and CO2 outgassing in rivers, estuaries, and coastal zones. Human activities substantially affect all of these processes. © The Ecological Society of America.&quot;,&quot;publisher&quot;:&quot;Ecological Society of America&quot;,&quot;issue&quot;:&quot;1&quot;,&quot;volume&quot;:&quot;9&quot;,&quot;container-title-short&quot;:&quot;Front Ecol Environ&quot;},&quot;isTemporary&quot;:false},{&quot;id&quot;:&quot;74823f0c-dea1-39d9-bea4-6b7fec86083c&quot;,&quot;itemData&quot;:{&quot;type&quot;:&quot;article-journal&quot;,&quot;id&quot;:&quot;74823f0c-dea1-39d9-bea4-6b7fec86083c&quot;,&quot;title&quot;:&quot;Global carbon dioxide emissions from inland waters&quot;,&quot;author&quot;:[{&quot;family&quot;:&quot;Raymond&quot;,&quot;given&quot;:&quot;Peter A.&quot;,&quot;parse-names&quot;:false,&quot;dropping-particle&quot;:&quot;&quot;,&quot;non-dropping-particle&quot;:&quot;&quot;},{&quot;family&quot;:&quot;Hartmann&quot;,&quot;given&quot;:&quot;Jens&quot;,&quot;parse-names&quot;:false,&quot;dropping-particle&quot;:&quot;&quot;,&quot;non-dropping-particle&quot;:&quot;&quot;},{&quot;family&quot;:&quot;Lauerwald&quot;,&quot;given&quot;:&quot;Ronny&quot;,&quot;parse-names&quot;:false,&quot;dropping-particle&quot;:&quot;&quot;,&quot;non-dropping-particle&quot;:&quot;&quot;},{&quot;family&quot;:&quot;Sobek&quot;,&quot;given&quot;:&quot;Sebastian&quot;,&quot;parse-names&quot;:false,&quot;dropping-particle&quot;:&quot;&quot;,&quot;non-dropping-particle&quot;:&quot;&quot;},{&quot;family&quot;:&quot;McDonald&quot;,&quot;given&quot;:&quot;Cory&quot;,&quot;parse-names&quot;:false,&quot;dropping-particle&quot;:&quot;&quot;,&quot;non-dropping-particle&quot;:&quot;&quot;},{&quot;family&quot;:&quot;Hoover&quot;,&quot;given&quot;:&quot;Mark&quot;,&quot;parse-names&quot;:false,&quot;dropping-particle&quot;:&quot;&quot;,&quot;non-dropping-particle&quot;:&quot;&quot;},{&quot;family&quot;:&quot;Butman&quot;,&quot;given&quot;:&quot;David&quot;,&quot;parse-names&quot;:false,&quot;dropping-particle&quot;:&quot;&quot;,&quot;non-dropping-particle&quot;:&quot;&quot;},{&quot;family&quot;:&quot;Striegl&quot;,&quot;given&quot;:&quot;Robert&quot;,&quot;parse-names&quot;:false,&quot;dropping-particle&quot;:&quot;&quot;,&quot;non-dropping-particle&quot;:&quot;&quot;},{&quot;family&quot;:&quot;Mayorga&quot;,&quot;given&quot;:&quot;Emilio&quot;,&quot;parse-names&quot;:false,&quot;dropping-particle&quot;:&quot;&quot;,&quot;non-dropping-particle&quot;:&quot;&quot;},{&quot;family&quot;:&quot;Humborg&quot;,&quot;given&quot;:&quot;Christoph&quot;,&quot;parse-names&quot;:false,&quot;dropping-particle&quot;:&quot;&quot;,&quot;non-dropping-particle&quot;:&quot;&quot;},{&quot;family&quot;:&quot;Kortelainen&quot;,&quot;given&quot;:&quot;Pirkko&quot;,&quot;parse-names&quot;:false,&quot;dropping-particle&quot;:&quot;&quot;,&quot;non-dropping-particle&quot;:&quot;&quot;},{&quot;family&quot;:&quot;Dürr&quot;,&quot;given&quot;:&quot;Hans&quot;,&quot;parse-names&quot;:false,&quot;dropping-particle&quot;:&quot;&quot;,&quot;non-dropping-particle&quot;:&quot;&quot;},{&quot;family&quot;:&quot;Meybeck&quot;,&quot;given&quot;:&quot;Michel&quot;,&quot;parse-names&quot;:false,&quot;dropping-particle&quot;:&quot;&quot;,&quot;non-dropping-particle&quot;:&quot;&quot;},{&quot;family&quot;:&quot;Ciais&quot;,&quot;given&quot;:&quot;Philippe&quot;,&quot;parse-names&quot;:false,&quot;dropping-particle&quot;:&quot;&quot;,&quot;non-dropping-particle&quot;:&quot;&quot;},{&quot;family&quot;:&quot;Guth&quot;,&quot;given&quot;:&quot;Peter&quot;,&quot;parse-names&quot;:false,&quot;dropping-particle&quot;:&quot;&quot;,&quot;non-dropping-particle&quot;:&quot;&quot;}],&quot;container-title&quot;:&quot;Nature&quot;,&quot;DOI&quot;:&quot;10.1038/nature12760&quot;,&quot;ISSN&quot;:&quot;14764687&quot;,&quot;PMID&quot;:&quot;24256802&quot;,&quot;issued&quot;:{&quot;date-parts&quot;:[[2013]]},&quot;page&quot;:&quot;355-359&quot;,&quot;abstract&quot;:&quot;Carbon dioxide (CO2) transfer from inland waters to the atmosphere, known as CO2 evasion, is a component of the global carbon cycle. Global estimates of CO2 evasion have been hampered, however, by the lack of a framework for estimating the inland water surface area and gas transfer velocity and by the absence of a global CO2 database. Here we report regional variations in global inland water surface area, dissolved CO2 and gas transfer velocity. We obtain global CO2 evasion rates of 1.8petagrams of carbon (Pg C) per year from streams and rivers and 0.32Pg Cyr-1 from lakes and reservoirs, where the upper and lower limits are respectively the 5th and 95th confidence interval percentiles. The resulting global evasion rate of 2.1 Pg Cyr-1 is higher than previous estimates owing to a larger stream and river evasion rate. Our analysis predicts global hotspots in stream and river evasion, with about 70 per cent of the flux occurring over just 20 per cent of the land surface. The source of inland water CO2 is still not known with certainty and new studies are needed to research the mechanisms controlling CO2 evasion globally. © 2013 Macmillan Publishers Limited. All rights reserved.&quot;,&quot;publisher&quot;:&quot;Nature Publishing Group&quot;,&quot;issue&quot;:&quot;7476&quot;,&quot;volume&quot;:&quot;503&quot;,&quot;container-title-short&quot;:&quot;Nature&quot;},&quot;isTemporary&quot;:false}]},{&quot;citationID&quot;:&quot;MENDELEY_CITATION_f4247b3a-f150-4202-acd7-f55a0f93813e&quot;,&quot;properties&quot;:{&quot;noteIndex&quot;:0},&quot;isEdited&quot;:false,&quot;manualOverride&quot;:{&quot;isManuallyOverridden&quot;:false,&quot;citeprocText&quot;:&quot;(Drake et al., 2018)&quot;,&quot;manualOverrideText&quot;:&quot;&quot;},&quot;citationTag&quot;:&quot;MENDELEY_CITATION_v3_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&quot;,&quot;citationItems&quot;:[{&quot;id&quot;:&quot;63b1ac33-0784-3114-9830-747259662836&quot;,&quot;itemData&quot;:{&quot;type&quot;:&quot;article&quot;,&quot;id&quot;:&quot;63b1ac33-0784-3114-9830-747259662836&quot;,&quot;title&quot;:&quot;Terrestrial carbon inputs to inland waters: A current synthesis of estimates and uncertainty&quot;,&quot;author&quot;:[{&quot;family&quot;:&quot;Drake&quot;,&quot;given&quot;:&quot;Travis W.&quot;,&quot;parse-names&quot;:false,&quot;dropping-particle&quot;:&quot;&quot;,&quot;non-dropping-particle&quot;:&quot;&quot;},{&quot;family&quot;:&quot;Raymond&quot;,&quot;given&quot;:&quot;Peter A.&quot;,&quot;parse-names&quot;:false,&quot;dropping-particle&quot;:&quot;&quot;,&quot;non-dropping-particle&quot;:&quot;&quot;},{&quot;family&quot;:&quot;Spencer&quot;,&quot;given&quot;:&quot;Robert G.M.&quot;,&quot;parse-names&quot;:false,&quot;dropping-particle&quot;:&quot;&quot;,&quot;non-dropping-particle&quot;:&quot;&quot;}],&quot;container-title&quot;:&quot;Limnology And Oceanography Letters&quot;,&quot;DOI&quot;:&quot;10.1002/lol2.10055&quot;,&quot;ISSN&quot;:&quot;23782242&quot;,&quot;issued&quot;:{&quot;date-parts&quot;:[[2018,6,1]]},&quot;page&quot;:&quot;132-142&quot;,&quot;abstract&quot;:&quot;Globally, inland waters receive a significant but ill-defined quantity of terrestrial carbon (C). When summed, the contemporary estimates for the three possible fates of C in inland waters (storage, outgassing, and export) highlight that terrestrial landscapes may deliver upward of 5.1 Pg of C annually. This review of flux estimates over the last decade has revealed an average increase of ∼ 0.3 Pg C yr−1, indicating a historical underestimation of the amount of terrestrial-C exported to inland waters. The continual increase in the estimates also underscores large data gaps and uncertainty. As research continues to refine these aquatic fluxes, especially C outgassed from the humid tropics and other understudied regions, we expect the global estimate of terrestrial-C transferred to inland waters to rise. An important implication of this upward refinement is that terrestrial net ecosystem production may be overestimated with ramifications for modeling of the global C cycle.&quot;,&quot;publisher&quot;:&quot;John Wiley and Sons Inc&quot;,&quot;issue&quot;:&quot;3&quot;,&quot;volume&quot;:&quot;3&quot;,&quot;container-title-short&quot;:&quot;Limnol Oceanogr Lett&quot;},&quot;isTemporary&quot;:false}]},{&quot;citationID&quot;:&quot;MENDELEY_CITATION_20effb15-666f-4c27-ad14-bc3163ae3ffd&quot;,&quot;properties&quot;:{&quot;noteIndex&quot;:0},&quot;isEdited&quot;:false,&quot;manualOverride&quot;:{&quot;isManuallyOverridden&quot;:true,&quot;citeprocText&quot;:&quot;(Crawford et al., 2014; Hall et al., 2016)&quot;,&quot;manualOverrideText&quot;:&quot;(Hall et al., 2016, Siemens &amp; Villarreal 2003)&quot;},&quot;citationTag&quot;:&quot;MENDELEY_CITATION_v3_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&quot;,&quot;citationItems&quot;:[{&quot;id&quot;:&quot;7f4fe5e8-fafc-3ea8-bf9c-10ad1613540d&quot;,&quot;itemData&quot;:{&quot;type&quot;:&quot;article-journal&quot;,&quot;id&quot;:&quot;7f4fe5e8-fafc-3ea8-bf9c-10ad1613540d&quot;,&quot;title&quot;:&quot;Metabolism, Gas Exchange, and Carbon Spiraling in Rivers&quot;,&quot;author&quot;:[{&quot;family&quot;:&quot;Hall&quot;,&quot;given&quot;:&quot;Robert O.&quot;,&quot;parse-names&quot;:false,&quot;dropping-particle&quot;:&quot;&quot;,&quot;non-dropping-particle&quot;:&quot;&quot;},{&quot;family&quot;:&quot;Tank&quot;,&quot;given&quot;:&quot;Jennifer L.&quot;,&quot;parse-names&quot;:false,&quot;dropping-particle&quot;:&quot;&quot;,&quot;non-dropping-particle&quot;:&quot;&quot;},{&quot;family&quot;:&quot;Baker&quot;,&quot;given&quot;:&quot;Michelle A.&quot;,&quot;parse-names&quot;:false,&quot;dropping-particle&quot;:&quot;&quot;,&quot;non-dropping-particle&quot;:&quot;&quot;},{&quot;family&quot;:&quot;Rosi-Marshall&quot;,&quot;given&quot;:&quot;Emma J.&quot;,&quot;parse-names&quot;:false,&quot;dropping-particle&quot;:&quot;&quot;,&quot;non-dropping-particle&quot;:&quot;&quot;},{&quot;family&quot;:&quot;Hotchkiss&quot;,&quot;given&quot;:&quot;Erin R.&quot;,&quot;parse-names&quot;:false,&quot;dropping-particle&quot;:&quot;&quot;,&quot;non-dropping-particle&quot;:&quot;&quot;}],&quot;container-title&quot;:&quot;Ecosystems&quot;,&quot;DOI&quot;:&quot;10.1007/s10021-015-9918-1&quot;,&quot;ISSN&quot;:&quot;14350629&quot;,&quot;issued&quot;:{&quot;date-parts&quot;:[[2016,1,1]]},&quot;page&quot;:&quot;73-86&quot;,&quot;abstract&quot;:&quot;Ecosystem metabolism, that is, gross primary productivity (GPP) and ecosystem respiration (ER), controls organic carbon (OC) cycling in stream and river networks and is expected to vary predictably with network position. However, estimates of metabolism in small streams outnumber those from rivers such that there are limited empirical data comparing metabolism across a range of stream and river sizes. We measured metabolism in 14 rivers (discharge range 14–84 m3 s−1) in the Western and Midwestern United States (US). We estimated GPP, ER, and gas exchange rates using a Lagrangian, 2-station oxygen model solved in a Bayesian framework. GPP ranged from 0.6–22 g O2 m−2 d−1 and ER tracked GPP, suggesting that autotrophic production supports much of riverine ER in summer. Net ecosystem production, the balance between GPP and ER was 0 or greater in 4 rivers showing autotrophy on that day. River velocity and slope predicted gas exchange estimates from these 14 rivers in agreement with empirical models. Carbon turnover lengths (that is, the distance traveled before OC is mineralized to CO2) ranged from 38 to 1190 km, with the longest turnover lengths in high-sediment, arid-land rivers. We also compared estimated turnover lengths with the relative length of the river segment between major tributaries or lakes; the mean ratio of carbon turnover length to river length was 1.6, demonstrating that rivers can mineralize much of the OC load along their length at baseflow. Carbon mineralization velocities ranged from 0.05 to 0.81 m d−1, and were not different than measurements from small streams. Given high GPP relative to ER, combined with generally short OC spiraling lengths, rivers can be highly reactive with regard to OC cycling.&quot;,&quot;publisher&quot;:&quot;Springer New York LLC&quot;,&quot;issue&quot;:&quot;1&quot;,&quot;volume&quot;:&quot;19&quot;,&quot;container-title-short&quot;:&quot;&quot;},&quot;isTemporary&quot;:false},{&quot;id&quot;:&quot;1e7989a5-1a5e-35ef-9d45-5792d091c068&quot;,&quot;itemData&quot;:{&quot;type&quot;:&quot;article-journal&quot;,&quot;id&quot;:&quot;1e7989a5-1a5e-35ef-9d45-5792d091c068&quot;,&quot;title&quot;:&quot;CO2 and CH4 emissions from streams in a lake-rich landscape: Patterns, controls, and regional significance&quot;,&quot;author&quot;:[{&quot;family&quot;:&quot;Crawford&quot;,&quot;given&quot;:&quot;John T.&quot;,&quot;parse-names&quot;:false,&quot;dropping-particle&quot;:&quot;&quot;,&quot;non-dropping-particle&quot;:&quot;&quot;},{&quot;family&quot;:&quot;Lottig&quot;,&quot;given&quot;:&quot;Noah R.&quot;,&quot;parse-names&quot;:false,&quot;dropping-particle&quot;:&quot;&quot;,&quot;non-dropping-particle&quot;:&quot;&quot;},{&quot;family&quot;:&quot;Stanley&quot;,&quot;given&quot;:&quot;Emily H.&quot;,&quot;parse-names&quot;:false,&quot;dropping-particle&quot;:&quot;&quot;,&quot;non-dropping-particle&quot;:&quot;&quot;},{&quot;family&quot;:&quot;Walker&quot;,&quot;given&quot;:&quot;John F.&quot;,&quot;parse-names&quot;:false,&quot;dropping-particle&quot;:&quot;&quot;,&quot;non-dropping-particle&quot;:&quot;&quot;},{&quot;family&quot;:&quot;Hanson&quot;,&quot;given&quot;:&quot;Paul C.&quot;,&quot;parse-names&quot;:false,&quot;dropping-particle&quot;:&quot;&quot;,&quot;non-dropping-particle&quot;:&quot;&quot;},{&quot;family&quot;:&quot;Finlay&quot;,&quot;given&quot;:&quot;Jacques C.&quot;,&quot;parse-names&quot;:false,&quot;dropping-particle&quot;:&quot;&quot;,&quot;non-dropping-particle&quot;:&quot;&quot;},{&quot;family&quot;:&quot;Striegl&quot;,&quot;given&quot;:&quot;Robert G.&quot;,&quot;parse-names&quot;:false,&quot;dropping-particle&quot;:&quot;&quot;,&quot;non-dropping-particle&quot;:&quot;&quot;}],&quot;container-title&quot;:&quot;Global Biogeochemical Cycles&quot;,&quot;DOI&quot;:&quot;10.1002/2013GB004661&quot;,&quot;ISSN&quot;:&quot;19449224&quot;,&quot;issued&quot;:{&quot;date-parts&quot;:[[2014]]},&quot;page&quot;:&quot;197-210&quot;,&quot;abstract&quot;:&quot;Aquatic ecosystems are important components of landscape carbon budgets. In lake-rich landscapes, both lakes and streams may be important sources of carbon gases (CO2 and CH4) to the atmosphere, but the processes that control gas concentrations and emissions in these interconnected landscapes have not been adequately addressed. We use multiple data sets that vary in their spatial and temporal extent during 2001-2012 to investigate the carbon gas source strength of streams in a lake-rich landscape and to determine the contribution of lakes, metabolism, and groundwater to stream CO2 and CH4. We show that streams emit roughly the same mass of CO 2 (23.4 Gg C yr-1; 0.49 mol CO2 m-2 d-1) as lakes at a regional scale (27 Gg C yr-1) and that stream CH4 emissions (189 Mg C yr-1; 8.46 mmol CH 4 m-2 d-1) are an important component of the regional greenhouse gas balance. Gas transfer velocity variability (range = 0.34 to 13.5 m d-1) contributed to the variability of gas flux in this landscape. Groundwater inputs and in-stream metabolism control stream gas supersaturation at the landscape scale, while carbon cycling in lakes and deep groundwaters does not control downstream gas emissions. Our results indicate the need to consider connectivity of all aquatic ecosystems (lakes, streams, wetlands, and groundwater) in lake-rich landscapes and their connections with the terrestrial environment in order to understand the full nature of the carbon cycle. ©2014. American Geophysical Union. All Rights Reserved.&quot;,&quot;publisher&quot;:&quot;American Geophysical Union&quot;,&quot;issue&quot;:&quot;3&quot;,&quot;volume&quot;:&quot;28&quot;,&quot;container-title-short&quot;:&quot;Global Biogeochem Cycles&quot;},&quot;isTemporary&quot;:false}]},{&quot;citationID&quot;:&quot;MENDELEY_CITATION_ae63c634-771e-49a4-8dcb-8ce2eb4fb3f2&quot;,&quot;properties&quot;:{&quot;noteIndex&quot;:0},&quot;isEdited&quot;:false,&quot;manualOverride&quot;:{&quot;isManuallyOverridden&quot;:false,&quot;citeprocText&quot;:&quot;(Abril &amp;#38; Borges, 2019; Bertuzzo et al., 2022; Kirk &amp;#38; Cohen, 2023)&quot;,&quot;manualOverrideText&quot;:&quot;&quot;},&quot;citationTag&quot;:&quot;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&quot;,&quot;citationItems&quot;:[{&quot;id&quot;:&quot;da10ba94-6632-3190-bd90-64eb849f6030&quot;,&quot;itemData&quot;:{&quot;type&quot;:&quot;article-journal&quot;,&quot;id&quot;:&quot;da10ba94-6632-3190-bd90-64eb849f6030&quot;,&quot;title&quot;:&quot;Respiration regimes in rivers: Partitioning source-specific respiration from metabolism time series&quot;,&quot;author&quot;:[{&quot;family&quot;:&quot;Bertuzzo&quot;,&quot;given&quot;:&quot;Enrico&quot;,&quot;parse-names&quot;:false,&quot;dropping-particle&quot;:&quot;&quot;,&quot;non-dropping-particle&quot;:&quot;&quot;},{&quot;family&quot;:&quot;Hotchkiss&quot;,&quot;given&quot;:&quot;Erin R.&quot;,&quot;parse-names&quot;:false,&quot;dropping-particle&quot;:&quot;&quot;,&quot;non-dropping-particle&quot;:&quot;&quot;},{&quot;family&quot;:&quot;Argerich&quot;,&quot;given&quot;:&quot;Alba&quot;,&quot;parse-names&quot;:false,&quot;dropping-particle&quot;:&quot;&quot;,&quot;non-dropping-particle&quot;:&quot;&quot;},{&quot;family&quot;:&quot;Kominoski&quot;,&quot;given&quot;:&quot;John S.&quot;,&quot;parse-names&quot;:false,&quot;dropping-particle&quot;:&quot;&quot;,&quot;non-dropping-particle&quot;:&quot;&quot;},{&quot;family&quot;:&quot;Oviedo-Vargas&quot;,&quot;given&quot;:&quot;Diana&quot;,&quot;parse-names&quot;:false,&quot;dropping-particle&quot;:&quot;&quot;,&quot;non-dropping-particle&quot;:&quot;&quot;},{&quot;family&quot;:&quot;Savoy&quot;,&quot;given&quot;:&quot;Philip&quot;,&quot;parse-names&quot;:false,&quot;dropping-particle&quot;:&quot;&quot;,&quot;non-dropping-particle&quot;:&quot;&quot;},{&quot;family&quot;:&quot;Scarlett&quot;,&quot;given&quot;:&quot;Rachel&quot;,&quot;parse-names&quot;:false,&quot;dropping-particle&quot;:&quot;&quot;,&quot;non-dropping-particle&quot;:&quot;&quot;},{&quot;family&quot;:&quot;Schiller&quot;,&quot;given&quot;:&quot;Daniel&quot;,&quot;parse-names&quot;:false,&quot;dropping-particle&quot;:&quot;&quot;,&quot;non-dropping-particle&quot;:&quot;von&quot;},{&quot;family&quot;:&quot;Heffernan&quot;,&quot;given&quot;:&quot;James B.&quot;,&quot;parse-names&quot;:false,&quot;dropping-particle&quot;:&quot;&quot;,&quot;non-dropping-particle&quot;:&quot;&quot;}],&quot;container-title&quot;:&quot;Limnology and Oceanography&quot;,&quot;container-title-short&quot;:&quot;Limnol Oceanogr&quot;,&quot;DOI&quot;:&quot;10.1002/lno.12207&quot;,&quot;ISSN&quot;:&quot;19395590&quot;,&quot;issued&quot;:{&quot;date-parts&quot;:[[2022,11,1]]},&quot;page&quot;:&quot;2374-2388&quot;,&quot;abstract&quot;:&quot;Respiration in streams is controlled by the timing, magnitude, and quality of organic matter (OM) inputs from internal primary production and external fluxes. Here, we estimated the contribution of different OM sources to seasonal, annual, and event-driven characteristics of whole-stream ecosystem respiration (ER) using an inverse modeling framework that accounts for possible time-lags between OM inputs and respiration. We modeled site-specific, dynamic OM stocks contributing to ER: autochthonous OM from gross primary production (GPP); allochthonous OM delivered during flow events; and seasonal pulses of leaf litter. OM stored in the sediment and dissolved organic matter (DOM) transported during baseflow were modeled as a stable stock contributing to baseline respiration. We applied this modeling framework to five streams with different catchment size, climate, and canopy cover, where multi-year time series of ER and environmental variables were available. Overall, the model explained between 53% and 74% of observed ER dynamics. Respiration of autochthonous OM tracked seasonal peaks in GPP in spring or summer. Increases in ER were often associated with high-flow events. Respiration associated with litter inputs was larger in smaller streams. Time lags between leaf inputs and respiration were longer than for other OM sources, likely due to lower biological reactivity. Model estimates of source-specific ER and OM stocks compared well with existing measures of OM stocks, inputs, and respiration or decomposition. Our modeling approach has the potential to expand the scale of comparative analyses of OM dynamics within and among freshwater ecosystems.&quot;,&quot;publisher&quot;:&quot;John Wiley and Sons Inc&quot;,&quot;issue&quot;:&quot;11&quot;,&quot;volume&quot;:&quot;67&quot;},&quot;isTemporary&quot;:false},{&quot;id&quot;:&quot;abed3396-54d0-3d2f-a25f-497f767ccb2c&quot;,&quot;itemData&quot;:{&quot;type&quot;:&quot;article-journal&quot;,&quot;id&quot;:&quot;abed3396-54d0-3d2f-a25f-497f767ccb2c&quot;,&quot;title&quot;:&quot;Ideas and perspectives: Carbon leaks from flooded land: Do we need to replumb the inland water active pipe?&quot;,&quot;author&quot;:[{&quot;family&quot;:&quot;Abril&quot;,&quot;given&quot;:&quot;Gwenaël&quot;,&quot;parse-names&quot;:false,&quot;dropping-particle&quot;:&quot;&quot;,&quot;non-dropping-particle&quot;:&quot;&quot;},{&quot;family&quot;:&quot;Borges&quot;,&quot;given&quot;:&quot;Alberto&quot;,&quot;parse-names&quot;:false,&quot;dropping-particle&quot;:&quot;V.&quot;,&quot;non-dropping-particle&quot;:&quot;&quot;}],&quot;container-title&quot;:&quot;Biogeosciences&quot;,&quot;DOI&quot;:&quot;10.5194/bg-16-769-2019&quot;,&quot;ISSN&quot;:&quot;17264189&quot;,&quot;issued&quot;:{&quot;date-parts&quot;:[[2019,2,12]]},&quot;page&quot;:&quot;769-784&quot;,&quot;abstract&quot;:&quot;At the global scale, inland waters are a significant source of atmospheric carbon (C), particularly in the tropics. The active pipe concept predicts that C emissions from streams, lakes and rivers are largely fuelled by terrestrial ecosystems. The traditionally recognized C transfer mechanisms from terrestrial to aquatic systems are surface runoff and groundwater drainage. We present here a series of arguments that support the idea that land flooding is an additional significant process that fuels inland waters with C at the global scale. Whether the majority of &lt;span classCombining double low line\&quot;inline-formula\&quot;&gt;CO2&lt;/span&gt; emitted by rivers comes from floodable land (approximately 10&amp;thinsp;% of the continents) or from well-drained land is a fundamental question that impacts our capacity to predict how these C fluxes might change in the future. Using classical concepts in ecology, we propose, as a necessary step forward, an update of the active pipe concept that differentiates floodable land from drained land. Contrarily to well-drained land, many wetlands (in particular riparian and littoral wetlands) combine strong hydrological connectivity with inland waters, high productivity assimilating &lt;span classCombining double low line\&quot;inline-formula\&quot;&gt;CO2&lt;/span&gt; from the atmosphere, direct transfer of litter and exudation products to water and waterlogged soils, a generally dominant allocation of ecosystem respiration (ER) below the water surface and a slow gas-exchange rate at the water-Air interface. These properties force plants to pump atmospheric C to wetland waters and, when hydrology is favourable, to inland waters as organic C and dissolved &lt;span classCombining double low line\&quot;inline-formula\&quot;&gt;CO2&lt;/span&gt;. This wetland &lt;span classCombining double low line\&quot;inline-formula\&quot;&gt;CO2&lt;/span&gt; pump may contribute disproportionately to &lt;span classCombining double low line\&quot;inline-formula\&quot;&gt;CO2&lt;/span&gt; emissions from inland waters, particularly in the tropics where 80&amp;thinsp;% of the global &lt;span classCombining double low line\&quot;inline-formula\&quot;&gt;CO2&lt;/span&gt; emissions to the atmosphere occur. In future studies, more care must be taken in the way that vertical and horizontal C fluxes are conceptualized along watersheds, and 2-D models that adequately account for the hydrological export of all C species are necessary. In flooded ecosystems, significant effort should be dedicated to quantifying the components of primary production and respiration by the submerged and emerged part of the ecosystem community and to using these metabolic rates in coupled hydrological-biogeochemical models. The construction of a global typology of wetlands that includes productivity, gas fluxes and hydrological connectivity with inland waters also appears necessary to adequately integrate continental C fluxes at the global scale.&quot;,&quot;publisher&quot;:&quot;Copernicus GmbH&quot;,&quot;issue&quot;:&quot;3&quot;,&quot;volume&quot;:&quot;16&quot;,&quot;container-title-short&quot;:&quot;&quot;},&quot;isTemporary&quot;:false},{&quot;id&quot;:&quot;2b0fbfb0-368f-37b9-a66d-ca4e88549d58&quot;,&quot;itemData&quot;:{&quot;type&quot;:&quot;article-journal&quot;,&quot;id&quot;:&quot;2b0fbfb0-368f-37b9-a66d-ca4e88549d58&quot;,&quot;title&quot;:&quot;River Corridor Sources Dominate CO2 Emissions From a Lowland River Network&quot;,&quot;author&quot;:[{&quot;family&quot;:&quot;Kirk&quot;,&quot;given&quot;:&quot;Lily&quot;,&quot;parse-names&quot;:false,&quot;dropping-particle&quot;:&quot;&quot;,&quot;non-dropping-particle&quot;:&quot;&quot;},{&quot;family&quot;:&quot;Cohen&quot;,&quot;given&quot;:&quot;Matthew J.&quot;,&quot;parse-names&quot;:false,&quot;dropping-particle&quot;:&quot;&quot;,&quot;non-dropping-particle&quot;:&quot;&quot;}],&quot;container-title&quot;:&quot;Journal of Geophysical Research: Biogeosciences&quot;,&quot;DOI&quot;:&quot;10.1029/2022JG006954&quot;,&quot;ISSN&quot;:&quot;21698961&quot;,&quot;issued&quot;:{&quot;date-parts&quot;:[[2023,1,1]]},&quot;abstract&quot;:&quot;Rivers and streams are control points for CO2 emission to the air (fCO2), with emission rates often exceeding internal metabolism (net ecosystem production, NEP). The difference is usually attributed to CO2-supersaturated groundwater inputs from upland soil respiration and rock weathering, but this implies a terrestrial-to-aquatic C transfer greater than estimated by terrestrial mass balance. One explanation is that riparian zones—rich in organic and inorganic C but mostly neglected in terrestrial mass balances—contribute disproportionately to fCO2. To test this hypothesis, we measured fCO2, NEP, and the lateral CO2 contributions from both terrestrial uplands (TER) and riparian wetlands (RIP) for seven reaches in a lowland river network in Florida, USA. NEP contributed about half of fCO2, but the remaining CO2 emission was generally much larger than measured TER. The relative importance of RIP versus TER varied markedly between contrasting hydrogeologic settings: RIP contributed 49% of fCO2 where geologic confinement forced lateral drainage through riparian soils, but only 12% where unconfined karst allowed deeper groundwater flowpaths that bypassed riparian zones. On a land area basis, the narrow riparian corridor yielded far more CO2 than the terrestrial uplands (33.1 vs. 1.4 g-C m−2 yr−1), resulting in river corridors (i.e., stream channel plus adjacent wetlands, NEP + RIP) sourcing 87% of fCO2 to streams. Our findings imply that true terrestrial CO2 subsidies to streams may be smaller than previously estimated by aquatic mass balance and highlight the importance of explicitly integrating riparian zones into the conceptual model for terrestrial-to-aquatic C transfer.&quot;,&quot;publisher&quot;:&quot;John Wiley and Sons Inc&quot;,&quot;issue&quot;:&quot;1&quot;,&quot;volume&quot;:&quot;128&quot;,&quot;container-title-short&quot;:&quot;J Geophys Res Biogeosci&quot;},&quot;isTemporary&quot;:false}]},{&quot;citationID&quot;:&quot;MENDELEY_CITATION_f0347fa8-e22c-4c58-86f0-c00270c78444&quot;,&quot;properties&quot;:{&quot;noteIndex&quot;:0},&quot;isEdited&quot;:false,&quot;manualOverride&quot;:{&quot;isManuallyOverridden&quot;:false,&quot;citeprocText&quot;:&quot;(Battin et al., 2009)&quot;,&quot;manualOverrideText&quot;:&quot;&quot;},&quot;citationTag&quot;:&quot;MENDELEY_CITATION_v3_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&quot;,&quot;citationItems&quot;:[{&quot;id&quot;:&quot;dc3f4e35-7d08-3d9e-92fb-d0267180aa01&quot;,&quot;itemData&quot;:{&quot;type&quot;:&quot;article&quot;,&quot;id&quot;:&quot;dc3f4e35-7d08-3d9e-92fb-d0267180aa01&quot;,&quot;title&quot;:&quot;The boundless carbon cycle&quot;,&quot;author&quot;:[{&quot;family&quot;:&quot;Battin&quot;,&quot;given&quot;:&quot;Tom J.&quot;,&quot;parse-names&quot;:false,&quot;dropping-particle&quot;:&quot;&quot;,&quot;non-dropping-particle&quot;:&quot;&quot;},{&quot;family&quot;:&quot;Luyssaert&quot;,&quot;given&quot;:&quot;Sebastiaan&quot;,&quot;parse-names&quot;:false,&quot;dropping-particle&quot;:&quot;&quot;,&quot;non-dropping-particle&quot;:&quot;&quot;},{&quot;family&quot;:&quot;Kaplan&quot;,&quot;given&quot;:&quot;Louis A.&quot;,&quot;parse-names&quot;:false,&quot;dropping-particle&quot;:&quot;&quot;,&quot;non-dropping-particle&quot;:&quot;&quot;},{&quot;family&quot;:&quot;Aufdenkampe&quot;,&quot;given&quot;:&quot;Anthony K.&quot;,&quot;parse-names&quot;:false,&quot;dropping-particle&quot;:&quot;&quot;,&quot;non-dropping-particle&quot;:&quot;&quot;},{&quot;family&quot;:&quot;Richter&quot;,&quot;given&quot;:&quot;Andreas&quot;,&quot;parse-names&quot;:false,&quot;dropping-particle&quot;:&quot;&quot;,&quot;non-dropping-particle&quot;:&quot;&quot;},{&quot;family&quot;:&quot;Tranvik&quot;,&quot;given&quot;:&quot;Lars J.&quot;,&quot;parse-names&quot;:false,&quot;dropping-particle&quot;:&quot;&quot;,&quot;non-dropping-particle&quot;:&quot;&quot;}],&quot;container-title&quot;:&quot;Nature Geoscience&quot;,&quot;DOI&quot;:&quot;10.1038/ngeo618&quot;,&quot;ISSN&quot;:&quot;17520894&quot;,&quot;issued&quot;:{&quot;date-parts&quot;:[[2009,9]]},&quot;page&quot;:&quot;598-600&quot;,&quot;issue&quot;:&quot;9&quot;,&quot;volume&quot;:&quot;2&quot;,&quot;container-title-short&quot;:&quot;Nat Geosci&quot;},&quot;isTemporary&quot;:false}]},{&quot;citationID&quot;:&quot;MENDELEY_CITATION_dff52226-787d-4252-beb6-ccb9f716fc53&quot;,&quot;properties&quot;:{&quot;noteIndex&quot;:0},&quot;isEdited&quot;:false,&quot;manualOverride&quot;:{&quot;isManuallyOverridden&quot;:false,&quot;citeprocText&quot;:&quot;(Marx et al., 2017)&quot;,&quot;manualOverrideText&quot;:&quot;&quot;},&quot;citationTag&quot;:&quot;MENDELEY_CITATION_v3_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&quot;,&quot;citationItems&quot;:[{&quot;id&quot;:&quot;3df8c4ba-1563-3a18-b104-01a941c5b75b&quot;,&quot;itemData&quot;:{&quot;type&quot;:&quot;article-journal&quot;,&quot;id&quot;:&quot;3df8c4ba-1563-3a18-b104-01a941c5b75b&quot;,&quot;title&quot;:&quot;A review of CO2 and associated carbon dynamics in headwater streams: A global perspective&quot;,&quot;author&quot;:[{&quot;family&quot;:&quot;Marx&quot;,&quot;given&quot;:&quot;A.&quot;,&quot;parse-names&quot;:false,&quot;dropping-particle&quot;:&quot;&quot;,&quot;non-dropping-particle&quot;:&quot;&quot;},{&quot;family&quot;:&quot;Dusek&quot;,&quot;given&quot;:&quot;J.&quot;,&quot;parse-names&quot;:false,&quot;dropping-particle&quot;:&quot;&quot;,&quot;non-dropping-particle&quot;:&quot;&quot;},{&quot;family&quot;:&quot;Jankovec&quot;,&quot;given&quot;:&quot;J.&quot;,&quot;parse-names&quot;:false,&quot;dropping-particle&quot;:&quot;&quot;,&quot;non-dropping-particle&quot;:&quot;&quot;},{&quot;family&quot;:&quot;Sanda&quot;,&quot;given&quot;:&quot;M.&quot;,&quot;parse-names&quot;:false,&quot;dropping-particle&quot;:&quot;&quot;,&quot;non-dropping-particle&quot;:&quot;&quot;},{&quot;family&quot;:&quot;Vogel&quot;,&quot;given&quot;:&quot;T.&quot;,&quot;parse-names&quot;:false,&quot;dropping-particle&quot;:&quot;&quot;,&quot;non-dropping-particle&quot;:&quot;&quot;},{&quot;family&quot;:&quot;Geldern&quot;,&quot;given&quot;:&quot;R.&quot;,&quot;parse-names&quot;:false,&quot;dropping-particle&quot;:&quot;&quot;,&quot;non-dropping-particle&quot;:&quot;van&quot;},{&quot;family&quot;:&quot;Hartmann&quot;,&quot;given&quot;:&quot;J.&quot;,&quot;parse-names&quot;:false,&quot;dropping-particle&quot;:&quot;&quot;,&quot;non-dropping-particle&quot;:&quot;&quot;},{&quot;family&quot;:&quot;Barth&quot;,&quot;given&quot;:&quot;J. A.C.&quot;,&quot;parse-names&quot;:false,&quot;dropping-particle&quot;:&quot;&quot;,&quot;non-dropping-particle&quot;:&quot;&quot;}],&quot;container-title&quot;:&quot;Reviews of Geophysics&quot;,&quot;DOI&quot;:&quot;10.1002/2016RG000547&quot;,&quot;ISSN&quot;:&quot;19449208&quot;,&quot;issued&quot;:{&quot;date-parts&quot;:[[2017,6,1]]},&quot;page&quot;:&quot;560-585&quot;,&quot;abstract&quot;:&quot;Terrestrial carbon export via inland aquatic systems is a key process in the global carbon cycle. It includes loss of carbon to the atmosphere via outgassing from rivers, lakes, or reservoirs and carbon fixation in the water column as well as in sediments. This review focuses on headwater streams that are important because their stream biogeochemistry directly reflects carbon input from soils and groundwaters. Major drivers of carbon dioxide partial pressures (pCO2) in streams and mechanisms of terrestrial dissolved inorganic, organic and particulate organic carbon (DIC, DOC, and POC) influxes are summarized in this work. Our analysis indicates that the global river average pCO2 of 3100 ppmV is more often exceeded by contributions from small streams when compared to rivers with larger catchments (&gt; 500 km2). Because of their large proportion in global river networks (&gt; 96% of the total number of streams), headwaters contribute large—but still poorly quantified—amounts of CO2 to the atmosphere. Conservative estimates imply that globally 36% (i.e., 0.93 Pg C yr−1) of total CO2 outgassing from rivers and streams originate from headwaters. We also discuss challenges in determination of CO2 sources, concentrations, and fluxes. To overcome uncertainties of CO2 sources and its outgassing from headwater streams on the global scale, new investigations are needed that should include groundwater data. Such studies would also benefit from applications of integral CO2 outgassing isotope approaches and multiscale geophysical imaging techniques.&quot;,&quot;publisher&quot;:&quot;Blackwell Publishing Ltd&quot;,&quot;issue&quot;:&quot;2&quot;,&quot;volume&quot;:&quot;55&quot;,&quot;container-title-short&quot;:&quot;&quot;},&quot;isTemporary&quot;:false}]},{&quot;citationID&quot;:&quot;MENDELEY_CITATION_1c63525f-44f5-4ce3-a010-4a344172e0da&quot;,&quot;properties&quot;:{&quot;noteIndex&quot;:0},&quot;isEdited&quot;:false,&quot;manualOverride&quot;:{&quot;isManuallyOverridden&quot;:false,&quot;citeprocText&quot;:&quot;(Ågren et al., 2007; Ledesma et al., 2015)&quot;,&quot;manualOverrideText&quot;:&quot;&quot;},&quot;citationTag&quot;:&quot;MENDELEY_CITATION_v3_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&quot;,&quot;citationItems&quot;:[{&quot;id&quot;:&quot;260a5cbe-3142-3b15-9f14-5920dc4dc0cf&quot;,&quot;itemData&quot;:{&quot;type&quot;:&quot;article-journal&quot;,&quot;id&quot;:&quot;260a5cbe-3142-3b15-9f14-5920dc4dc0cf&quot;,&quot;title&quot;:&quot;Potential for long-term transfer of dissolved organic carbon from riparian zones to streams in boreal catchments&quot;,&quot;author&quot;:[{&quot;family&quot;:&quot;Ledesma&quot;,&quot;given&quot;:&quot;José L.J.&quot;,&quot;parse-names&quot;:false,&quot;dropping-particle&quot;:&quot;&quot;,&quot;non-dropping-particle&quot;:&quot;&quot;},{&quot;family&quot;:&quot;Grabs&quot;,&quot;given&quot;:&quot;Thomas&quot;,&quot;parse-names&quot;:false,&quot;dropping-particle&quot;:&quot;&quot;,&quot;non-dropping-particle&quot;:&quot;&quot;},{&quot;family&quot;:&quot;Bishop&quot;,&quot;given&quot;:&quot;Kevin H.&quot;,&quot;parse-names&quot;:false,&quot;dropping-particle&quot;:&quot;&quot;,&quot;non-dropping-particle&quot;:&quot;&quot;},{&quot;family&quot;:&quot;Schiff&quot;,&quot;given&quot;:&quot;Sherry L.&quot;,&quot;parse-names&quot;:false,&quot;dropping-particle&quot;:&quot;&quot;,&quot;non-dropping-particle&quot;:&quot;&quot;},{&quot;family&quot;:&quot;Köhler&quot;,&quot;given&quot;:&quot;Stephan J.&quot;,&quot;parse-names&quot;:false,&quot;dropping-particle&quot;:&quot;&quot;,&quot;non-dropping-particle&quot;:&quot;&quot;}],&quot;container-title&quot;:&quot;Global Change Biology&quot;,&quot;DOI&quot;:&quot;10.1111/gcb.12872&quot;,&quot;ISSN&quot;:&quot;13652486&quot;,&quot;PMID&quot;:&quot;25611952&quot;,&quot;issued&quot;:{&quot;date-parts&quot;:[[2015,8,1]]},&quot;page&quot;:&quot;2963-2979&quot;,&quot;abstract&quot;:&quot;Boreal regions store most of the global terrestrial carbon, which can be transferred as dissolved organic carbon (DOC) to inland waters with implications for both aquatic ecology and carbon budgets. Headwater riparian zones (RZ) are important sources of DOC, and often just a narrow 'dominant source layer' (DSL) within the riparian profile is responsible for most of the DOC export. Two important questions arise: how long boreal RZ could sustain lateral DOC fluxes as the sole source of exported carbon and how its hydromorphological variability influences this role. We estimate theoretical turnover times by comparing carbon pools and lateral exports in the DSL of 13 riparian profiles distributed over a 69 km2 catchment in northern Sweden. The thickness of the DSL was 36 ± 18 (average ± SD) cm. Thus, only about one-third of the 1-m-deep riparian profile contributed 90% of the lateral DOC flux. The 13 RZ exported 8.7 ± 6.5 g C m-2 year-1, covering the whole range of boreal stream DOC exports. The variation could be explained by local hydromorphological characteristics including RZ width (R2 = 0.90). The estimated theoretical turnover times were hundreds to a few thousands of years, that is there is a potential long-lasting supply of DOC. Estimates of net ecosystem production in the RZ suggest that lateral fluxes, including both organic and inorganic C, could be maintained without drawing down the riparian pools. This was supported by measurements of stream DO14C that indicated modern carbon as the predominant fraction exported, including streams disturbed by ditching. The transfer of DOC into boreal inland waters from new and old carbon sources has a major influence on surface water quality and global carbon balances. This study highlights the importance of local variations in RZ hydromorphology and DSL extent for future DOC fluxes under a changing climate.&quot;,&quot;issue&quot;:&quot;8&quot;,&quot;volume&quot;:&quot;21&quot;,&quot;container-title-short&quot;:&quot;Glob Chang Biol&quot;},&quot;isTemporary&quot;:false},{&quot;id&quot;:&quot;35182787-a95c-3ace-97a8-d950502535ad&quot;,&quot;itemData&quot;:{&quot;type&quot;:&quot;article-journal&quot;,&quot;id&quot;:&quot;35182787-a95c-3ace-97a8-d950502535ad&quot;,&quot;title&quot;:&quot;Importance of seasonality and small streams for the landscape regulation of dissolved organic carbon export&quot;,&quot;author&quot;:[{&quot;family&quot;:&quot;Ågren&quot;,&quot;given&quot;:&quot;Anneli&quot;,&quot;parse-names&quot;:false,&quot;dropping-particle&quot;:&quot;&quot;,&quot;non-dropping-particle&quot;:&quot;&quot;},{&quot;family&quot;:&quot;Buffam&quot;,&quot;given&quot;:&quot;I.&quot;,&quot;parse-names&quot;:false,&quot;dropping-particle&quot;:&quot;&quot;,&quot;non-dropping-particle&quot;:&quot;&quot;},{&quot;family&quot;:&quot;Jansson&quot;,&quot;given&quot;:&quot;M.&quot;,&quot;parse-names&quot;:false,&quot;dropping-particle&quot;:&quot;&quot;,&quot;non-dropping-particle&quot;:&quot;&quot;},{&quot;family&quot;:&quot;Laudon&quot;,&quot;given&quot;:&quot;Hjalmar&quot;,&quot;parse-names&quot;:false,&quot;dropping-particle&quot;:&quot;&quot;,&quot;non-dropping-particle&quot;:&quot;&quot;}],&quot;container-title&quot;:&quot;Journal of Geophysical Research: Biogeosciences&quot;,&quot;DOI&quot;:&quot;10.1029/2006JG000381&quot;,&quot;ISSN&quot;:&quot;01480227&quot;,&quot;issued&quot;:{&quot;date-parts&quot;:[[2007,9,28]]},&quot;abstract&quot;:&quot;The regulation of the spatial and seasonal variation in terrestrial dissolved organic carbon (DOC) exports was studied in a 68 km2 boreal stream system in northern Sweden. A total of 1213 DOC samples were collected in 15 subcatchments over a 3 year period (2003-2005). The mean annual DOC exports from the 15 subcatchments (0.03-21.72 km2) ranged from 14.8 to 99.1 kg ha-1 yr-1. Many catchment characteristics determined the spatial variation in DOC exports. The relative importance of the different catchment characteristics varied greatly between seasons because of differing hydrological conditions. During winter base flow the spatial variation was linked to patterns in wetland coverage. During snowmelt in spring the spatial variation was connected to characteristics describing size and location, i.e., median stream size, silty sediment distribution, stream order, altitude, and proportion of catchment above highest postglacial coastline (HC). During the snow-free season the spatial variation in DOC exports was regulated by the amount of wetlands and forests, particularly forests made up of Norway spruce (Picea abies). Median stream size also influenced the exports during this season. A striking result in this study was the effect of size implying that small headwaters may be the largest contributor to the terrestrial DOC export, per unit area. Copyright 2007 by the American Geophysical Union.&quot;,&quot;publisher&quot;:&quot;Blackwell Publishing Ltd&quot;,&quot;issue&quot;:&quot;3&quot;,&quot;volume&quot;:&quot;112&quot;,&quot;container-title-short&quot;:&quot;J Geophys Res Biogeosci&quot;},&quot;isTemporary&quot;:false}]},{&quot;citationID&quot;:&quot;MENDELEY_CITATION_b573cb15-f3f2-42cf-8352-e77a71835909&quot;,&quot;properties&quot;:{&quot;noteIndex&quot;:0},&quot;isEdited&quot;:false,&quot;manualOverride&quot;:{&quot;isManuallyOverridden&quot;:false,&quot;citeprocText&quot;:&quot;(Marx et al., 2017)&quot;,&quot;manualOverrideText&quot;:&quot;&quot;},&quot;citationTag&quot;:&quot;MENDELEY_CITATION_v3_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&quot;,&quot;citationItems&quot;:[{&quot;id&quot;:&quot;3df8c4ba-1563-3a18-b104-01a941c5b75b&quot;,&quot;itemData&quot;:{&quot;type&quot;:&quot;article-journal&quot;,&quot;id&quot;:&quot;3df8c4ba-1563-3a18-b104-01a941c5b75b&quot;,&quot;title&quot;:&quot;A review of CO2 and associated carbon dynamics in headwater streams: A global perspective&quot;,&quot;author&quot;:[{&quot;family&quot;:&quot;Marx&quot;,&quot;given&quot;:&quot;A.&quot;,&quot;parse-names&quot;:false,&quot;dropping-particle&quot;:&quot;&quot;,&quot;non-dropping-particle&quot;:&quot;&quot;},{&quot;family&quot;:&quot;Dusek&quot;,&quot;given&quot;:&quot;J.&quot;,&quot;parse-names&quot;:false,&quot;dropping-particle&quot;:&quot;&quot;,&quot;non-dropping-particle&quot;:&quot;&quot;},{&quot;family&quot;:&quot;Jankovec&quot;,&quot;given&quot;:&quot;J.&quot;,&quot;parse-names&quot;:false,&quot;dropping-particle&quot;:&quot;&quot;,&quot;non-dropping-particle&quot;:&quot;&quot;},{&quot;family&quot;:&quot;Sanda&quot;,&quot;given&quot;:&quot;M.&quot;,&quot;parse-names&quot;:false,&quot;dropping-particle&quot;:&quot;&quot;,&quot;non-dropping-particle&quot;:&quot;&quot;},{&quot;family&quot;:&quot;Vogel&quot;,&quot;given&quot;:&quot;T.&quot;,&quot;parse-names&quot;:false,&quot;dropping-particle&quot;:&quot;&quot;,&quot;non-dropping-particle&quot;:&quot;&quot;},{&quot;family&quot;:&quot;Geldern&quot;,&quot;given&quot;:&quot;R.&quot;,&quot;parse-names&quot;:false,&quot;dropping-particle&quot;:&quot;&quot;,&quot;non-dropping-particle&quot;:&quot;van&quot;},{&quot;family&quot;:&quot;Hartmann&quot;,&quot;given&quot;:&quot;J.&quot;,&quot;parse-names&quot;:false,&quot;dropping-particle&quot;:&quot;&quot;,&quot;non-dropping-particle&quot;:&quot;&quot;},{&quot;family&quot;:&quot;Barth&quot;,&quot;given&quot;:&quot;J. A.C.&quot;,&quot;parse-names&quot;:false,&quot;dropping-particle&quot;:&quot;&quot;,&quot;non-dropping-particle&quot;:&quot;&quot;}],&quot;container-title&quot;:&quot;Reviews of Geophysics&quot;,&quot;DOI&quot;:&quot;10.1002/2016RG000547&quot;,&quot;ISSN&quot;:&quot;19449208&quot;,&quot;issued&quot;:{&quot;date-parts&quot;:[[2017,6,1]]},&quot;page&quot;:&quot;560-585&quot;,&quot;abstract&quot;:&quot;Terrestrial carbon export via inland aquatic systems is a key process in the global carbon cycle. It includes loss of carbon to the atmosphere via outgassing from rivers, lakes, or reservoirs and carbon fixation in the water column as well as in sediments. This review focuses on headwater streams that are important because their stream biogeochemistry directly reflects carbon input from soils and groundwaters. Major drivers of carbon dioxide partial pressures (pCO2) in streams and mechanisms of terrestrial dissolved inorganic, organic and particulate organic carbon (DIC, DOC, and POC) influxes are summarized in this work. Our analysis indicates that the global river average pCO2 of 3100 ppmV is more often exceeded by contributions from small streams when compared to rivers with larger catchments (&gt; 500 km2). Because of their large proportion in global river networks (&gt; 96% of the total number of streams), headwaters contribute large—but still poorly quantified—amounts of CO2 to the atmosphere. Conservative estimates imply that globally 36% (i.e., 0.93 Pg C yr−1) of total CO2 outgassing from rivers and streams originate from headwaters. We also discuss challenges in determination of CO2 sources, concentrations, and fluxes. To overcome uncertainties of CO2 sources and its outgassing from headwater streams on the global scale, new investigations are needed that should include groundwater data. Such studies would also benefit from applications of integral CO2 outgassing isotope approaches and multiscale geophysical imaging techniques.&quot;,&quot;publisher&quot;:&quot;Blackwell Publishing Ltd&quot;,&quot;issue&quot;:&quot;2&quot;,&quot;volume&quot;:&quot;55&quot;,&quot;container-title-short&quot;:&quot;&quot;},&quot;isTemporary&quot;:false}]},{&quot;citationID&quot;:&quot;MENDELEY_CITATION_1cbf36c7-b949-4110-a1c1-108038847e02&quot;,&quot;properties&quot;:{&quot;noteIndex&quot;:0},&quot;isEdited&quot;:false,&quot;manualOverride&quot;:{&quot;isManuallyOverridden&quot;:false,&quot;citeprocText&quot;:&quot;(Drake et al., 2018; Marx et al., 2017)&quot;,&quot;manualOverrideText&quot;:&quot;&quot;},&quot;citationTag&quot;:&quot;MENDELEY_CITATION_v3_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&quot;,&quot;citationItems&quot;:[{&quot;id&quot;:&quot;3df8c4ba-1563-3a18-b104-01a941c5b75b&quot;,&quot;itemData&quot;:{&quot;type&quot;:&quot;article-journal&quot;,&quot;id&quot;:&quot;3df8c4ba-1563-3a18-b104-01a941c5b75b&quot;,&quot;title&quot;:&quot;A review of CO2 and associated carbon dynamics in headwater streams: A global perspective&quot;,&quot;author&quot;:[{&quot;family&quot;:&quot;Marx&quot;,&quot;given&quot;:&quot;A.&quot;,&quot;parse-names&quot;:false,&quot;dropping-particle&quot;:&quot;&quot;,&quot;non-dropping-particle&quot;:&quot;&quot;},{&quot;family&quot;:&quot;Dusek&quot;,&quot;given&quot;:&quot;J.&quot;,&quot;parse-names&quot;:false,&quot;dropping-particle&quot;:&quot;&quot;,&quot;non-dropping-particle&quot;:&quot;&quot;},{&quot;family&quot;:&quot;Jankovec&quot;,&quot;given&quot;:&quot;J.&quot;,&quot;parse-names&quot;:false,&quot;dropping-particle&quot;:&quot;&quot;,&quot;non-dropping-particle&quot;:&quot;&quot;},{&quot;family&quot;:&quot;Sanda&quot;,&quot;given&quot;:&quot;M.&quot;,&quot;parse-names&quot;:false,&quot;dropping-particle&quot;:&quot;&quot;,&quot;non-dropping-particle&quot;:&quot;&quot;},{&quot;family&quot;:&quot;Vogel&quot;,&quot;given&quot;:&quot;T.&quot;,&quot;parse-names&quot;:false,&quot;dropping-particle&quot;:&quot;&quot;,&quot;non-dropping-particle&quot;:&quot;&quot;},{&quot;family&quot;:&quot;Geldern&quot;,&quot;given&quot;:&quot;R.&quot;,&quot;parse-names&quot;:false,&quot;dropping-particle&quot;:&quot;&quot;,&quot;non-dropping-particle&quot;:&quot;van&quot;},{&quot;family&quot;:&quot;Hartmann&quot;,&quot;given&quot;:&quot;J.&quot;,&quot;parse-names&quot;:false,&quot;dropping-particle&quot;:&quot;&quot;,&quot;non-dropping-particle&quot;:&quot;&quot;},{&quot;family&quot;:&quot;Barth&quot;,&quot;given&quot;:&quot;J. A.C.&quot;,&quot;parse-names&quot;:false,&quot;dropping-particle&quot;:&quot;&quot;,&quot;non-dropping-particle&quot;:&quot;&quot;}],&quot;container-title&quot;:&quot;Reviews of Geophysics&quot;,&quot;DOI&quot;:&quot;10.1002/2016RG000547&quot;,&quot;ISSN&quot;:&quot;19449208&quot;,&quot;issued&quot;:{&quot;date-parts&quot;:[[2017,6,1]]},&quot;page&quot;:&quot;560-585&quot;,&quot;abstract&quot;:&quot;Terrestrial carbon export via inland aquatic systems is a key process in the global carbon cycle. It includes loss of carbon to the atmosphere via outgassing from rivers, lakes, or reservoirs and carbon fixation in the water column as well as in sediments. This review focuses on headwater streams that are important because their stream biogeochemistry directly reflects carbon input from soils and groundwaters. Major drivers of carbon dioxide partial pressures (pCO2) in streams and mechanisms of terrestrial dissolved inorganic, organic and particulate organic carbon (DIC, DOC, and POC) influxes are summarized in this work. Our analysis indicates that the global river average pCO2 of 3100 ppmV is more often exceeded by contributions from small streams when compared to rivers with larger catchments (&gt; 500 km2). Because of their large proportion in global river networks (&gt; 96% of the total number of streams), headwaters contribute large—but still poorly quantified—amounts of CO2 to the atmosphere. Conservative estimates imply that globally 36% (i.e., 0.93 Pg C yr−1) of total CO2 outgassing from rivers and streams originate from headwaters. We also discuss challenges in determination of CO2 sources, concentrations, and fluxes. To overcome uncertainties of CO2 sources and its outgassing from headwater streams on the global scale, new investigations are needed that should include groundwater data. Such studies would also benefit from applications of integral CO2 outgassing isotope approaches and multiscale geophysical imaging techniques.&quot;,&quot;publisher&quot;:&quot;Blackwell Publishing Ltd&quot;,&quot;issue&quot;:&quot;2&quot;,&quot;volume&quot;:&quot;55&quot;,&quot;container-title-short&quot;:&quot;&quot;},&quot;isTemporary&quot;:false},{&quot;id&quot;:&quot;63b1ac33-0784-3114-9830-747259662836&quot;,&quot;itemData&quot;:{&quot;type&quot;:&quot;article&quot;,&quot;id&quot;:&quot;63b1ac33-0784-3114-9830-747259662836&quot;,&quot;title&quot;:&quot;Terrestrial carbon inputs to inland waters: A current synthesis of estimates and uncertainty&quot;,&quot;author&quot;:[{&quot;family&quot;:&quot;Drake&quot;,&quot;given&quot;:&quot;Travis W.&quot;,&quot;parse-names&quot;:false,&quot;dropping-particle&quot;:&quot;&quot;,&quot;non-dropping-particle&quot;:&quot;&quot;},{&quot;family&quot;:&quot;Raymond&quot;,&quot;given&quot;:&quot;Peter A.&quot;,&quot;parse-names&quot;:false,&quot;dropping-particle&quot;:&quot;&quot;,&quot;non-dropping-particle&quot;:&quot;&quot;},{&quot;family&quot;:&quot;Spencer&quot;,&quot;given&quot;:&quot;Robert G.M.&quot;,&quot;parse-names&quot;:false,&quot;dropping-particle&quot;:&quot;&quot;,&quot;non-dropping-particle&quot;:&quot;&quot;}],&quot;container-title&quot;:&quot;Limnology And Oceanography Letters&quot;,&quot;DOI&quot;:&quot;10.1002/lol2.10055&quot;,&quot;ISSN&quot;:&quot;23782242&quot;,&quot;issued&quot;:{&quot;date-parts&quot;:[[2018,6,1]]},&quot;page&quot;:&quot;132-142&quot;,&quot;abstract&quot;:&quot;Globally, inland waters receive a significant but ill-defined quantity of terrestrial carbon (C). When summed, the contemporary estimates for the three possible fates of C in inland waters (storage, outgassing, and export) highlight that terrestrial landscapes may deliver upward of 5.1 Pg of C annually. This review of flux estimates over the last decade has revealed an average increase of ∼ 0.3 Pg C yr−1, indicating a historical underestimation of the amount of terrestrial-C exported to inland waters. The continual increase in the estimates also underscores large data gaps and uncertainty. As research continues to refine these aquatic fluxes, especially C outgassed from the humid tropics and other understudied regions, we expect the global estimate of terrestrial-C transferred to inland waters to rise. An important implication of this upward refinement is that terrestrial net ecosystem production may be overestimated with ramifications for modeling of the global C cycle.&quot;,&quot;publisher&quot;:&quot;John Wiley and Sons Inc&quot;,&quot;issue&quot;:&quot;3&quot;,&quot;volume&quot;:&quot;3&quot;,&quot;container-title-short&quot;:&quot;Limnol Oceanogr Lett&quot;},&quot;isTemporary&quot;:false}]},{&quot;citationID&quot;:&quot;MENDELEY_CITATION_e68f47eb-26ef-4df1-b398-7b1587e31e3c&quot;,&quot;properties&quot;:{&quot;noteIndex&quot;:0},&quot;isEdited&quot;:false,&quot;manualOverride&quot;:{&quot;isManuallyOverridden&quot;:false,&quot;citeprocText&quot;:&quot;(Cole et al., 2007; Drake et al., 2018; Lauerwald et al., 2012)&quot;,&quot;manualOverrideText&quot;:&quot;&quot;},&quot;citationTag&quot;:&quot;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&quot;,&quot;citationItems&quot;:[{&quot;id&quot;:&quot;63b1ac33-0784-3114-9830-747259662836&quot;,&quot;itemData&quot;:{&quot;type&quot;:&quot;article&quot;,&quot;id&quot;:&quot;63b1ac33-0784-3114-9830-747259662836&quot;,&quot;title&quot;:&quot;Terrestrial carbon inputs to inland waters: A current synthesis of estimates and uncertainty&quot;,&quot;author&quot;:[{&quot;family&quot;:&quot;Drake&quot;,&quot;given&quot;:&quot;Travis W.&quot;,&quot;parse-names&quot;:false,&quot;dropping-particle&quot;:&quot;&quot;,&quot;non-dropping-particle&quot;:&quot;&quot;},{&quot;family&quot;:&quot;Raymond&quot;,&quot;given&quot;:&quot;Peter A.&quot;,&quot;parse-names&quot;:false,&quot;dropping-particle&quot;:&quot;&quot;,&quot;non-dropping-particle&quot;:&quot;&quot;},{&quot;family&quot;:&quot;Spencer&quot;,&quot;given&quot;:&quot;Robert G.M.&quot;,&quot;parse-names&quot;:false,&quot;dropping-particle&quot;:&quot;&quot;,&quot;non-dropping-particle&quot;:&quot;&quot;}],&quot;container-title&quot;:&quot;Limnology And Oceanography Letters&quot;,&quot;DOI&quot;:&quot;10.1002/lol2.10055&quot;,&quot;ISSN&quot;:&quot;23782242&quot;,&quot;issued&quot;:{&quot;date-parts&quot;:[[2018,6,1]]},&quot;page&quot;:&quot;132-142&quot;,&quot;abstract&quot;:&quot;Globally, inland waters receive a significant but ill-defined quantity of terrestrial carbon (C). When summed, the contemporary estimates for the three possible fates of C in inland waters (storage, outgassing, and export) highlight that terrestrial landscapes may deliver upward of 5.1 Pg of C annually. This review of flux estimates over the last decade has revealed an average increase of ∼ 0.3 Pg C yr−1, indicating a historical underestimation of the amount of terrestrial-C exported to inland waters. The continual increase in the estimates also underscores large data gaps and uncertainty. As research continues to refine these aquatic fluxes, especially C outgassed from the humid tropics and other understudied regions, we expect the global estimate of terrestrial-C transferred to inland waters to rise. An important implication of this upward refinement is that terrestrial net ecosystem production may be overestimated with ramifications for modeling of the global C cycle.&quot;,&quot;publisher&quot;:&quot;John Wiley and Sons Inc&quot;,&quot;issue&quot;:&quot;3&quot;,&quot;volume&quot;:&quot;3&quot;,&quot;container-title-short&quot;:&quot;Limnol Oceanogr Lett&quot;},&quot;isTemporary&quot;:false},{&quot;id&quot;:&quot;85ea56b0-ab89-393b-bcf9-2d777ca1b46f&quot;,&quot;itemData&quot;:{&quot;type&quot;:&quot;article-journal&quot;,&quot;id&quot;:&quot;85ea56b0-ab89-393b-bcf9-2d777ca1b46f&quot;,&quot;title&quot;:&quot;Plumbing the global carbon cycle: Integrating inland waters into the terrestrial carbon budget&quot;,&quot;author&quot;:[{&quot;family&quot;:&quot;Cole&quot;,&quot;given&quot;:&quot;J. J.&quot;,&quot;parse-names&quot;:false,&quot;dropping-particle&quot;:&quot;&quot;,&quot;non-dropping-particle&quot;:&quot;&quot;},{&quot;family&quot;:&quot;Prairie&quot;,&quot;given&quot;:&quot;Y. T.&quot;,&quot;parse-names&quot;:false,&quot;dropping-particle&quot;:&quot;&quot;,&quot;non-dropping-particle&quot;:&quot;&quot;},{&quot;family&quot;:&quot;Caraco&quot;,&quot;given&quot;:&quot;N. F.&quot;,&quot;parse-names&quot;:false,&quot;dropping-particle&quot;:&quot;&quot;,&quot;non-dropping-particle&quot;:&quot;&quot;},{&quot;family&quot;:&quot;McDowell&quot;,&quot;given&quot;:&quot;W. H.&quot;,&quot;parse-names&quot;:false,&quot;dropping-particle&quot;:&quot;&quot;,&quot;non-dropping-particle&quot;:&quot;&quot;},{&quot;family&quot;:&quot;Tranvik&quot;,&quot;given&quot;:&quot;L. J.&quot;,&quot;parse-names&quot;:false,&quot;dropping-particle&quot;:&quot;&quot;,&quot;non-dropping-particle&quot;:&quot;&quot;},{&quot;family&quot;:&quot;Striegl&quot;,&quot;given&quot;:&quot;R. G.&quot;,&quot;parse-names&quot;:false,&quot;dropping-particle&quot;:&quot;&quot;,&quot;non-dropping-particle&quot;:&quot;&quot;},{&quot;family&quot;:&quot;Duarte&quot;,&quot;given&quot;:&quot;C. M.&quot;,&quot;parse-names&quot;:false,&quot;dropping-particle&quot;:&quot;&quot;,&quot;non-dropping-particle&quot;:&quot;&quot;},{&quot;family&quot;:&quot;Kortelainen&quot;,&quot;given&quot;:&quot;P.&quot;,&quot;parse-names&quot;:false,&quot;dropping-particle&quot;:&quot;&quot;,&quot;non-dropping-particle&quot;:&quot;&quot;},{&quot;family&quot;:&quot;Downing&quot;,&quot;given&quot;:&quot;J. A.&quot;,&quot;parse-names&quot;:false,&quot;dropping-particle&quot;:&quot;&quot;,&quot;non-dropping-particle&quot;:&quot;&quot;},{&quot;family&quot;:&quot;Middelburg&quot;,&quot;given&quot;:&quot;J. J.&quot;,&quot;parse-names&quot;:false,&quot;dropping-particle&quot;:&quot;&quot;,&quot;non-dropping-particle&quot;:&quot;&quot;},{&quot;family&quot;:&quot;Melack&quot;,&quot;given&quot;:&quot;J.&quot;,&quot;parse-names&quot;:false,&quot;dropping-particle&quot;:&quot;&quot;,&quot;non-dropping-particle&quot;:&quot;&quot;}],&quot;container-title&quot;:&quot;Ecosystems&quot;,&quot;DOI&quot;:&quot;10.1007/s10021-006-9013-8&quot;,&quot;ISSN&quot;:&quot;14329840&quot;,&quot;issued&quot;:{&quot;date-parts&quot;:[[2007,2]]},&quot;page&quot;:&quot;171-184&quot;,&quot;abstract&quot;:&quot;Because freshwater covers such a small fraction of the Earth's surface area, inland freshwater ecosystems (particularly lakes, rivers, and reservoirs) have rarely been considered as potentially important quantitative components of the carbon cycle at either global or regional scales. By taking published estimates of gas exchange, sediment accumulation, and carbon transport for a variety of aquatic systems, we have constructed a budget for the role of inland water ecosystems in the global carbon cycle. Our analysis conservatively estimates that inland waters annually receive, from a combination of background and anthropogenically altered sources, on the order of 1.9 Pg C y-1 from the terrestrial landscape, of which about 0.2 is buried in aquatic sediments, at least 0.8 (possibly much more) is returned to the atmosphere as gas exchange while the remaining 0.9 Pg y-1 is delivered to the oceans, roughly equally as inorganic and organic carbon. Thus, roughly twice as much C enters inland aquatic systems from land as is exported from land to the sea. Over prolonged time net carbon fluxes in aquatic systems tend to be greater per unit area than in much of the surrounding land. Although their area is small, these freshwater aquatic systems can affect regional C balances. Further, the inclusion of inland, freshwater ecosystems provides useful insight about the storage, oxidation and transport of terrestrial C, and may warrant a revision of how the modern net C sink on land is described. © 2007 Springer Science+Business Media, LLC.&quot;,&quot;issue&quot;:&quot;1&quot;,&quot;volume&quot;:&quot;10&quot;,&quot;container-title-short&quot;:&quot;&quot;},&quot;isTemporary&quot;:false},{&quot;id&quot;:&quot;04723c21-2947-33fe-be49-5516d6d84969&quot;,&quot;itemData&quot;:{&quot;type&quot;:&quot;article-journal&quot;,&quot;id&quot;:&quot;04723c21-2947-33fe-be49-5516d6d84969&quot;,&quot;title&quot;:&quot;Assessing the nonconservative fluvial fluxes of dissolved organic carbon in North America&quot;,&quot;author&quot;:[{&quot;family&quot;:&quot;Lauerwald&quot;,&quot;given&quot;:&quot;Ronny&quot;,&quot;parse-names&quot;:false,&quot;dropping-particle&quot;:&quot;&quot;,&quot;non-dropping-particle&quot;:&quot;&quot;},{&quot;family&quot;:&quot;Hartmann&quot;,&quot;given&quot;:&quot;Jens&quot;,&quot;parse-names&quot;:false,&quot;dropping-particle&quot;:&quot;&quot;,&quot;non-dropping-particle&quot;:&quot;&quot;},{&quot;family&quot;:&quot;Ludwig&quot;,&quot;given&quot;:&quot;Wolfgang&quot;,&quot;parse-names&quot;:false,&quot;dropping-particle&quot;:&quot;&quot;,&quot;non-dropping-particle&quot;:&quot;&quot;},{&quot;family&quot;:&quot;Moosdorf&quot;,&quot;given&quot;:&quot;Nils&quot;,&quot;parse-names&quot;:false,&quot;dropping-particle&quot;:&quot;&quot;,&quot;non-dropping-particle&quot;:&quot;&quot;}],&quot;container-title&quot;:&quot;Journal of Geophysical Research: Biogeosciences&quot;,&quot;DOI&quot;:&quot;10.1029/2011JG001820&quot;,&quot;ISSN&quot;:&quot;01480227&quot;,&quot;issued&quot;:{&quot;date-parts&quot;:[[2012,3,1]]},&quot;abstract&quot;:&quot;Fluvial transport of dissolved organic carbon (DOC) is an important link in the global carbon cycle. Previous studies largely increased our knowledge of fluvial exports of carbon to the marine system, but considerable uncertainty remains about in-stream/in-river losses of organic carbon. This study presents an empirical method to assess the nonconservative behavior of fluvial DOC at continental scale. An empirical DOC flux model was trained on two different subsets of training catchments, one with catchments smaller than 2,000 km &lt;sup&gt;2&lt;/sup&gt; (n = 246, avg. 494 km&lt;sup&gt;2&lt;/sup&gt;) and one with catchments larger than 2,000 km&lt;sup&gt;2&lt;/sup&gt; (n = 207, avg. 26,525 km&lt;sup&gt;2&lt;/sup&gt;). A variety of potential predictors and controlling factors of fluvial DOC fluxes is discussed. The predictors retained for the final DOC flux models are runoff, slope gradient, land cover, and areal proportions of wetlands. According to the spatially explicit extrapolation of the models, in North America south of 60°N, the total fluvial DOC flux from small catchments (25.8 Mt C a &lt;sup&gt;-1&lt;/sup&gt;, std. err.: 12%) is higher than that from large catchments (19.9 Mt C a&lt;sup&gt;-1&lt;/sup&gt;, std. err.: 10%), giving a total DOC loss of 5.9 Mt C a &lt;sup&gt;-1&lt;/sup&gt; (std. err.: 78%). As DOC losses in headwaters are not represented in this budget, the estimated DOC loss is rather a minimum value for the total DOC loss within the fluvial network. Copyright © 2012 by the American Geophysical Union.&quot;,&quot;publisher&quot;:&quot;Blackwell Publishing Ltd&quot;,&quot;issue&quot;:&quot;1&quot;,&quot;volume&quot;:&quot;117&quot;,&quot;container-title-short&quot;:&quot;J Geophys Res Biogeosci&quot;},&quot;isTemporary&quot;:false}]},{&quot;citationID&quot;:&quot;MENDELEY_CITATION_3f761683-5c0a-42bf-aac2-e01145100396&quot;,&quot;properties&quot;:{&quot;noteIndex&quot;:0},&quot;isEdited&quot;:false,&quot;manualOverride&quot;:{&quot;isManuallyOverridden&quot;:false,&quot;citeprocText&quot;:&quot;(Marx et al., 2017; Raymond et al., 2013)&quot;,&quot;manualOverrideText&quot;:&quot;&quot;},&quot;citationTag&quot;:&quot;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&quot;,&quot;citationItems&quot;:[{&quot;id&quot;:&quot;74823f0c-dea1-39d9-bea4-6b7fec86083c&quot;,&quot;itemData&quot;:{&quot;type&quot;:&quot;article-journal&quot;,&quot;id&quot;:&quot;74823f0c-dea1-39d9-bea4-6b7fec86083c&quot;,&quot;title&quot;:&quot;Global carbon dioxide emissions from inland waters&quot;,&quot;author&quot;:[{&quot;family&quot;:&quot;Raymond&quot;,&quot;given&quot;:&quot;Peter A.&quot;,&quot;parse-names&quot;:false,&quot;dropping-particle&quot;:&quot;&quot;,&quot;non-dropping-particle&quot;:&quot;&quot;},{&quot;family&quot;:&quot;Hartmann&quot;,&quot;given&quot;:&quot;Jens&quot;,&quot;parse-names&quot;:false,&quot;dropping-particle&quot;:&quot;&quot;,&quot;non-dropping-particle&quot;:&quot;&quot;},{&quot;family&quot;:&quot;Lauerwald&quot;,&quot;given&quot;:&quot;Ronny&quot;,&quot;parse-names&quot;:false,&quot;dropping-particle&quot;:&quot;&quot;,&quot;non-dropping-particle&quot;:&quot;&quot;},{&quot;family&quot;:&quot;Sobek&quot;,&quot;given&quot;:&quot;Sebastian&quot;,&quot;parse-names&quot;:false,&quot;dropping-particle&quot;:&quot;&quot;,&quot;non-dropping-particle&quot;:&quot;&quot;},{&quot;family&quot;:&quot;McDonald&quot;,&quot;given&quot;:&quot;Cory&quot;,&quot;parse-names&quot;:false,&quot;dropping-particle&quot;:&quot;&quot;,&quot;non-dropping-particle&quot;:&quot;&quot;},{&quot;family&quot;:&quot;Hoover&quot;,&quot;given&quot;:&quot;Mark&quot;,&quot;parse-names&quot;:false,&quot;dropping-particle&quot;:&quot;&quot;,&quot;non-dropping-particle&quot;:&quot;&quot;},{&quot;family&quot;:&quot;Butman&quot;,&quot;given&quot;:&quot;David&quot;,&quot;parse-names&quot;:false,&quot;dropping-particle&quot;:&quot;&quot;,&quot;non-dropping-particle&quot;:&quot;&quot;},{&quot;family&quot;:&quot;Striegl&quot;,&quot;given&quot;:&quot;Robert&quot;,&quot;parse-names&quot;:false,&quot;dropping-particle&quot;:&quot;&quot;,&quot;non-dropping-particle&quot;:&quot;&quot;},{&quot;family&quot;:&quot;Mayorga&quot;,&quot;given&quot;:&quot;Emilio&quot;,&quot;parse-names&quot;:false,&quot;dropping-particle&quot;:&quot;&quot;,&quot;non-dropping-particle&quot;:&quot;&quot;},{&quot;family&quot;:&quot;Humborg&quot;,&quot;given&quot;:&quot;Christoph&quot;,&quot;parse-names&quot;:false,&quot;dropping-particle&quot;:&quot;&quot;,&quot;non-dropping-particle&quot;:&quot;&quot;},{&quot;family&quot;:&quot;Kortelainen&quot;,&quot;given&quot;:&quot;Pirkko&quot;,&quot;parse-names&quot;:false,&quot;dropping-particle&quot;:&quot;&quot;,&quot;non-dropping-particle&quot;:&quot;&quot;},{&quot;family&quot;:&quot;Dürr&quot;,&quot;given&quot;:&quot;Hans&quot;,&quot;parse-names&quot;:false,&quot;dropping-particle&quot;:&quot;&quot;,&quot;non-dropping-particle&quot;:&quot;&quot;},{&quot;family&quot;:&quot;Meybeck&quot;,&quot;given&quot;:&quot;Michel&quot;,&quot;parse-names&quot;:false,&quot;dropping-particle&quot;:&quot;&quot;,&quot;non-dropping-particle&quot;:&quot;&quot;},{&quot;family&quot;:&quot;Ciais&quot;,&quot;given&quot;:&quot;Philippe&quot;,&quot;parse-names&quot;:false,&quot;dropping-particle&quot;:&quot;&quot;,&quot;non-dropping-particle&quot;:&quot;&quot;},{&quot;family&quot;:&quot;Guth&quot;,&quot;given&quot;:&quot;Peter&quot;,&quot;parse-names&quot;:false,&quot;dropping-particle&quot;:&quot;&quot;,&quot;non-dropping-particle&quot;:&quot;&quot;}],&quot;container-title&quot;:&quot;Nature&quot;,&quot;DOI&quot;:&quot;10.1038/nature12760&quot;,&quot;ISSN&quot;:&quot;14764687&quot;,&quot;PMID&quot;:&quot;24256802&quot;,&quot;issued&quot;:{&quot;date-parts&quot;:[[2013]]},&quot;page&quot;:&quot;355-359&quot;,&quot;abstract&quot;:&quot;Carbon dioxide (CO2) transfer from inland waters to the atmosphere, known as CO2 evasion, is a component of the global carbon cycle. Global estimates of CO2 evasion have been hampered, however, by the lack of a framework for estimating the inland water surface area and gas transfer velocity and by the absence of a global CO2 database. Here we report regional variations in global inland water surface area, dissolved CO2 and gas transfer velocity. We obtain global CO2 evasion rates of 1.8petagrams of carbon (Pg C) per year from streams and rivers and 0.32Pg Cyr-1 from lakes and reservoirs, where the upper and lower limits are respectively the 5th and 95th confidence interval percentiles. The resulting global evasion rate of 2.1 Pg Cyr-1 is higher than previous estimates owing to a larger stream and river evasion rate. Our analysis predicts global hotspots in stream and river evasion, with about 70 per cent of the flux occurring over just 20 per cent of the land surface. The source of inland water CO2 is still not known with certainty and new studies are needed to research the mechanisms controlling CO2 evasion globally. © 2013 Macmillan Publishers Limited. All rights reserved.&quot;,&quot;publisher&quot;:&quot;Nature Publishing Group&quot;,&quot;issue&quot;:&quot;7476&quot;,&quot;volume&quot;:&quot;503&quot;,&quot;container-title-short&quot;:&quot;Nature&quot;},&quot;isTemporary&quot;:false},{&quot;id&quot;:&quot;3df8c4ba-1563-3a18-b104-01a941c5b75b&quot;,&quot;itemData&quot;:{&quot;type&quot;:&quot;article-journal&quot;,&quot;id&quot;:&quot;3df8c4ba-1563-3a18-b104-01a941c5b75b&quot;,&quot;title&quot;:&quot;A review of CO2 and associated carbon dynamics in headwater streams: A global perspective&quot;,&quot;author&quot;:[{&quot;family&quot;:&quot;Marx&quot;,&quot;given&quot;:&quot;A.&quot;,&quot;parse-names&quot;:false,&quot;dropping-particle&quot;:&quot;&quot;,&quot;non-dropping-particle&quot;:&quot;&quot;},{&quot;family&quot;:&quot;Dusek&quot;,&quot;given&quot;:&quot;J.&quot;,&quot;parse-names&quot;:false,&quot;dropping-particle&quot;:&quot;&quot;,&quot;non-dropping-particle&quot;:&quot;&quot;},{&quot;family&quot;:&quot;Jankovec&quot;,&quot;given&quot;:&quot;J.&quot;,&quot;parse-names&quot;:false,&quot;dropping-particle&quot;:&quot;&quot;,&quot;non-dropping-particle&quot;:&quot;&quot;},{&quot;family&quot;:&quot;Sanda&quot;,&quot;given&quot;:&quot;M.&quot;,&quot;parse-names&quot;:false,&quot;dropping-particle&quot;:&quot;&quot;,&quot;non-dropping-particle&quot;:&quot;&quot;},{&quot;family&quot;:&quot;Vogel&quot;,&quot;given&quot;:&quot;T.&quot;,&quot;parse-names&quot;:false,&quot;dropping-particle&quot;:&quot;&quot;,&quot;non-dropping-particle&quot;:&quot;&quot;},{&quot;family&quot;:&quot;Geldern&quot;,&quot;given&quot;:&quot;R.&quot;,&quot;parse-names&quot;:false,&quot;dropping-particle&quot;:&quot;&quot;,&quot;non-dropping-particle&quot;:&quot;van&quot;},{&quot;family&quot;:&quot;Hartmann&quot;,&quot;given&quot;:&quot;J.&quot;,&quot;parse-names&quot;:false,&quot;dropping-particle&quot;:&quot;&quot;,&quot;non-dropping-particle&quot;:&quot;&quot;},{&quot;family&quot;:&quot;Barth&quot;,&quot;given&quot;:&quot;J. A.C.&quot;,&quot;parse-names&quot;:false,&quot;dropping-particle&quot;:&quot;&quot;,&quot;non-dropping-particle&quot;:&quot;&quot;}],&quot;container-title&quot;:&quot;Reviews of Geophysics&quot;,&quot;DOI&quot;:&quot;10.1002/2016RG000547&quot;,&quot;ISSN&quot;:&quot;19449208&quot;,&quot;issued&quot;:{&quot;date-parts&quot;:[[2017,6,1]]},&quot;page&quot;:&quot;560-585&quot;,&quot;abstract&quot;:&quot;Terrestrial carbon export via inland aquatic systems is a key process in the global carbon cycle. It includes loss of carbon to the atmosphere via outgassing from rivers, lakes, or reservoirs and carbon fixation in the water column as well as in sediments. This review focuses on headwater streams that are important because their stream biogeochemistry directly reflects carbon input from soils and groundwaters. Major drivers of carbon dioxide partial pressures (pCO2) in streams and mechanisms of terrestrial dissolved inorganic, organic and particulate organic carbon (DIC, DOC, and POC) influxes are summarized in this work. Our analysis indicates that the global river average pCO2 of 3100 ppmV is more often exceeded by contributions from small streams when compared to rivers with larger catchments (&gt; 500 km2). Because of their large proportion in global river networks (&gt; 96% of the total number of streams), headwaters contribute large—but still poorly quantified—amounts of CO2 to the atmosphere. Conservative estimates imply that globally 36% (i.e., 0.93 Pg C yr−1) of total CO2 outgassing from rivers and streams originate from headwaters. We also discuss challenges in determination of CO2 sources, concentrations, and fluxes. To overcome uncertainties of CO2 sources and its outgassing from headwater streams on the global scale, new investigations are needed that should include groundwater data. Such studies would also benefit from applications of integral CO2 outgassing isotope approaches and multiscale geophysical imaging techniques.&quot;,&quot;publisher&quot;:&quot;Blackwell Publishing Ltd&quot;,&quot;issue&quot;:&quot;2&quot;,&quot;volume&quot;:&quot;55&quot;,&quot;container-title-short&quot;:&quot;&quot;},&quot;isTemporary&quot;:false}]},{&quot;citationID&quot;:&quot;MENDELEY_CITATION_5fa61c47-9ff6-4392-a198-9db0da28329c&quot;,&quot;properties&quot;:{&quot;noteIndex&quot;:0},&quot;isEdited&quot;:false,&quot;manualOverride&quot;:{&quot;isManuallyOverridden&quot;:false,&quot;citeprocText&quot;:&quot;(Raymond et al., 2013)&quot;,&quot;manualOverrideText&quot;:&quot;&quot;},&quot;citationTag&quot;:&quot;MENDELEY_CITATION_v3_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&quot;,&quot;citationItems&quot;:[{&quot;id&quot;:&quot;74823f0c-dea1-39d9-bea4-6b7fec86083c&quot;,&quot;itemData&quot;:{&quot;type&quot;:&quot;article-journal&quot;,&quot;id&quot;:&quot;74823f0c-dea1-39d9-bea4-6b7fec86083c&quot;,&quot;title&quot;:&quot;Global carbon dioxide emissions from inland waters&quot;,&quot;author&quot;:[{&quot;family&quot;:&quot;Raymond&quot;,&quot;given&quot;:&quot;Peter A.&quot;,&quot;parse-names&quot;:false,&quot;dropping-particle&quot;:&quot;&quot;,&quot;non-dropping-particle&quot;:&quot;&quot;},{&quot;family&quot;:&quot;Hartmann&quot;,&quot;given&quot;:&quot;Jens&quot;,&quot;parse-names&quot;:false,&quot;dropping-particle&quot;:&quot;&quot;,&quot;non-dropping-particle&quot;:&quot;&quot;},{&quot;family&quot;:&quot;Lauerwald&quot;,&quot;given&quot;:&quot;Ronny&quot;,&quot;parse-names&quot;:false,&quot;dropping-particle&quot;:&quot;&quot;,&quot;non-dropping-particle&quot;:&quot;&quot;},{&quot;family&quot;:&quot;Sobek&quot;,&quot;given&quot;:&quot;Sebastian&quot;,&quot;parse-names&quot;:false,&quot;dropping-particle&quot;:&quot;&quot;,&quot;non-dropping-particle&quot;:&quot;&quot;},{&quot;family&quot;:&quot;McDonald&quot;,&quot;given&quot;:&quot;Cory&quot;,&quot;parse-names&quot;:false,&quot;dropping-particle&quot;:&quot;&quot;,&quot;non-dropping-particle&quot;:&quot;&quot;},{&quot;family&quot;:&quot;Hoover&quot;,&quot;given&quot;:&quot;Mark&quot;,&quot;parse-names&quot;:false,&quot;dropping-particle&quot;:&quot;&quot;,&quot;non-dropping-particle&quot;:&quot;&quot;},{&quot;family&quot;:&quot;Butman&quot;,&quot;given&quot;:&quot;David&quot;,&quot;parse-names&quot;:false,&quot;dropping-particle&quot;:&quot;&quot;,&quot;non-dropping-particle&quot;:&quot;&quot;},{&quot;family&quot;:&quot;Striegl&quot;,&quot;given&quot;:&quot;Robert&quot;,&quot;parse-names&quot;:false,&quot;dropping-particle&quot;:&quot;&quot;,&quot;non-dropping-particle&quot;:&quot;&quot;},{&quot;family&quot;:&quot;Mayorga&quot;,&quot;given&quot;:&quot;Emilio&quot;,&quot;parse-names&quot;:false,&quot;dropping-particle&quot;:&quot;&quot;,&quot;non-dropping-particle&quot;:&quot;&quot;},{&quot;family&quot;:&quot;Humborg&quot;,&quot;given&quot;:&quot;Christoph&quot;,&quot;parse-names&quot;:false,&quot;dropping-particle&quot;:&quot;&quot;,&quot;non-dropping-particle&quot;:&quot;&quot;},{&quot;family&quot;:&quot;Kortelainen&quot;,&quot;given&quot;:&quot;Pirkko&quot;,&quot;parse-names&quot;:false,&quot;dropping-particle&quot;:&quot;&quot;,&quot;non-dropping-particle&quot;:&quot;&quot;},{&quot;family&quot;:&quot;Dürr&quot;,&quot;given&quot;:&quot;Hans&quot;,&quot;parse-names&quot;:false,&quot;dropping-particle&quot;:&quot;&quot;,&quot;non-dropping-particle&quot;:&quot;&quot;},{&quot;family&quot;:&quot;Meybeck&quot;,&quot;given&quot;:&quot;Michel&quot;,&quot;parse-names&quot;:false,&quot;dropping-particle&quot;:&quot;&quot;,&quot;non-dropping-particle&quot;:&quot;&quot;},{&quot;family&quot;:&quot;Ciais&quot;,&quot;given&quot;:&quot;Philippe&quot;,&quot;parse-names&quot;:false,&quot;dropping-particle&quot;:&quot;&quot;,&quot;non-dropping-particle&quot;:&quot;&quot;},{&quot;family&quot;:&quot;Guth&quot;,&quot;given&quot;:&quot;Peter&quot;,&quot;parse-names&quot;:false,&quot;dropping-particle&quot;:&quot;&quot;,&quot;non-dropping-particle&quot;:&quot;&quot;}],&quot;container-title&quot;:&quot;Nature&quot;,&quot;DOI&quot;:&quot;10.1038/nature12760&quot;,&quot;ISSN&quot;:&quot;14764687&quot;,&quot;PMID&quot;:&quot;24256802&quot;,&quot;issued&quot;:{&quot;date-parts&quot;:[[2013]]},&quot;page&quot;:&quot;355-359&quot;,&quot;abstract&quot;:&quot;Carbon dioxide (CO2) transfer from inland waters to the atmosphere, known as CO2 evasion, is a component of the global carbon cycle. Global estimates of CO2 evasion have been hampered, however, by the lack of a framework for estimating the inland water surface area and gas transfer velocity and by the absence of a global CO2 database. Here we report regional variations in global inland water surface area, dissolved CO2 and gas transfer velocity. We obtain global CO2 evasion rates of 1.8petagrams of carbon (Pg C) per year from streams and rivers and 0.32Pg Cyr-1 from lakes and reservoirs, where the upper and lower limits are respectively the 5th and 95th confidence interval percentiles. The resulting global evasion rate of 2.1 Pg Cyr-1 is higher than previous estimates owing to a larger stream and river evasion rate. Our analysis predicts global hotspots in stream and river evasion, with about 70 per cent of the flux occurring over just 20 per cent of the land surface. The source of inland water CO2 is still not known with certainty and new studies are needed to research the mechanisms controlling CO2 evasion globally. © 2013 Macmillan Publishers Limited. All rights reserved.&quot;,&quot;publisher&quot;:&quot;Nature Publishing Group&quot;,&quot;issue&quot;:&quot;7476&quot;,&quot;volume&quot;:&quot;503&quot;,&quot;container-title-short&quot;:&quot;Nature&quot;},&quot;isTemporary&quot;:false}]},{&quot;citationID&quot;:&quot;MENDELEY_CITATION_e512af1a-a959-40ed-893e-5c33345d8d25&quot;,&quot;properties&quot;:{&quot;noteIndex&quot;:0},&quot;isEdited&quot;:false,&quot;manualOverride&quot;:{&quot;isManuallyOverridden&quot;:false,&quot;citeprocText&quot;:&quot;(Battin et al., 2023; Marx et al., 2017; Raymond et al., 2013)&quot;,&quot;manualOverrideText&quot;:&quot;&quot;},&quot;citationTag&quot;:&quot;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&quot;,&quot;citationItems&quot;:[{&quot;id&quot;:&quot;74823f0c-dea1-39d9-bea4-6b7fec86083c&quot;,&quot;itemData&quot;:{&quot;type&quot;:&quot;article-journal&quot;,&quot;id&quot;:&quot;74823f0c-dea1-39d9-bea4-6b7fec86083c&quot;,&quot;title&quot;:&quot;Global carbon dioxide emissions from inland waters&quot;,&quot;author&quot;:[{&quot;family&quot;:&quot;Raymond&quot;,&quot;given&quot;:&quot;Peter A.&quot;,&quot;parse-names&quot;:false,&quot;dropping-particle&quot;:&quot;&quot;,&quot;non-dropping-particle&quot;:&quot;&quot;},{&quot;family&quot;:&quot;Hartmann&quot;,&quot;given&quot;:&quot;Jens&quot;,&quot;parse-names&quot;:false,&quot;dropping-particle&quot;:&quot;&quot;,&quot;non-dropping-particle&quot;:&quot;&quot;},{&quot;family&quot;:&quot;Lauerwald&quot;,&quot;given&quot;:&quot;Ronny&quot;,&quot;parse-names&quot;:false,&quot;dropping-particle&quot;:&quot;&quot;,&quot;non-dropping-particle&quot;:&quot;&quot;},{&quot;family&quot;:&quot;Sobek&quot;,&quot;given&quot;:&quot;Sebastian&quot;,&quot;parse-names&quot;:false,&quot;dropping-particle&quot;:&quot;&quot;,&quot;non-dropping-particle&quot;:&quot;&quot;},{&quot;family&quot;:&quot;McDonald&quot;,&quot;given&quot;:&quot;Cory&quot;,&quot;parse-names&quot;:false,&quot;dropping-particle&quot;:&quot;&quot;,&quot;non-dropping-particle&quot;:&quot;&quot;},{&quot;family&quot;:&quot;Hoover&quot;,&quot;given&quot;:&quot;Mark&quot;,&quot;parse-names&quot;:false,&quot;dropping-particle&quot;:&quot;&quot;,&quot;non-dropping-particle&quot;:&quot;&quot;},{&quot;family&quot;:&quot;Butman&quot;,&quot;given&quot;:&quot;David&quot;,&quot;parse-names&quot;:false,&quot;dropping-particle&quot;:&quot;&quot;,&quot;non-dropping-particle&quot;:&quot;&quot;},{&quot;family&quot;:&quot;Striegl&quot;,&quot;given&quot;:&quot;Robert&quot;,&quot;parse-names&quot;:false,&quot;dropping-particle&quot;:&quot;&quot;,&quot;non-dropping-particle&quot;:&quot;&quot;},{&quot;family&quot;:&quot;Mayorga&quot;,&quot;given&quot;:&quot;Emilio&quot;,&quot;parse-names&quot;:false,&quot;dropping-particle&quot;:&quot;&quot;,&quot;non-dropping-particle&quot;:&quot;&quot;},{&quot;family&quot;:&quot;Humborg&quot;,&quot;given&quot;:&quot;Christoph&quot;,&quot;parse-names&quot;:false,&quot;dropping-particle&quot;:&quot;&quot;,&quot;non-dropping-particle&quot;:&quot;&quot;},{&quot;family&quot;:&quot;Kortelainen&quot;,&quot;given&quot;:&quot;Pirkko&quot;,&quot;parse-names&quot;:false,&quot;dropping-particle&quot;:&quot;&quot;,&quot;non-dropping-particle&quot;:&quot;&quot;},{&quot;family&quot;:&quot;Dürr&quot;,&quot;given&quot;:&quot;Hans&quot;,&quot;parse-names&quot;:false,&quot;dropping-particle&quot;:&quot;&quot;,&quot;non-dropping-particle&quot;:&quot;&quot;},{&quot;family&quot;:&quot;Meybeck&quot;,&quot;given&quot;:&quot;Michel&quot;,&quot;parse-names&quot;:false,&quot;dropping-particle&quot;:&quot;&quot;,&quot;non-dropping-particle&quot;:&quot;&quot;},{&quot;family&quot;:&quot;Ciais&quot;,&quot;given&quot;:&quot;Philippe&quot;,&quot;parse-names&quot;:false,&quot;dropping-particle&quot;:&quot;&quot;,&quot;non-dropping-particle&quot;:&quot;&quot;},{&quot;family&quot;:&quot;Guth&quot;,&quot;given&quot;:&quot;Peter&quot;,&quot;parse-names&quot;:false,&quot;dropping-particle&quot;:&quot;&quot;,&quot;non-dropping-particle&quot;:&quot;&quot;}],&quot;container-title&quot;:&quot;Nature&quot;,&quot;DOI&quot;:&quot;10.1038/nature12760&quot;,&quot;ISSN&quot;:&quot;14764687&quot;,&quot;PMID&quot;:&quot;24256802&quot;,&quot;issued&quot;:{&quot;date-parts&quot;:[[2013]]},&quot;page&quot;:&quot;355-359&quot;,&quot;abstract&quot;:&quot;Carbon dioxide (CO2) transfer from inland waters to the atmosphere, known as CO2 evasion, is a component of the global carbon cycle. Global estimates of CO2 evasion have been hampered, however, by the lack of a framework for estimating the inland water surface area and gas transfer velocity and by the absence of a global CO2 database. Here we report regional variations in global inland water surface area, dissolved CO2 and gas transfer velocity. We obtain global CO2 evasion rates of 1.8petagrams of carbon (Pg C) per year from streams and rivers and 0.32Pg Cyr-1 from lakes and reservoirs, where the upper and lower limits are respectively the 5th and 95th confidence interval percentiles. The resulting global evasion rate of 2.1 Pg Cyr-1 is higher than previous estimates owing to a larger stream and river evasion rate. Our analysis predicts global hotspots in stream and river evasion, with about 70 per cent of the flux occurring over just 20 per cent of the land surface. The source of inland water CO2 is still not known with certainty and new studies are needed to research the mechanisms controlling CO2 evasion globally. © 2013 Macmillan Publishers Limited. All rights reserved.&quot;,&quot;publisher&quot;:&quot;Nature Publishing Group&quot;,&quot;issue&quot;:&quot;7476&quot;,&quot;volume&quot;:&quot;503&quot;,&quot;container-title-short&quot;:&quot;Nature&quot;},&quot;isTemporary&quot;:false},{&quot;id&quot;:&quot;3df8c4ba-1563-3a18-b104-01a941c5b75b&quot;,&quot;itemData&quot;:{&quot;type&quot;:&quot;article-journal&quot;,&quot;id&quot;:&quot;3df8c4ba-1563-3a18-b104-01a941c5b75b&quot;,&quot;title&quot;:&quot;A review of CO2 and associated carbon dynamics in headwater streams: A global perspective&quot;,&quot;author&quot;:[{&quot;family&quot;:&quot;Marx&quot;,&quot;given&quot;:&quot;A.&quot;,&quot;parse-names&quot;:false,&quot;dropping-particle&quot;:&quot;&quot;,&quot;non-dropping-particle&quot;:&quot;&quot;},{&quot;family&quot;:&quot;Dusek&quot;,&quot;given&quot;:&quot;J.&quot;,&quot;parse-names&quot;:false,&quot;dropping-particle&quot;:&quot;&quot;,&quot;non-dropping-particle&quot;:&quot;&quot;},{&quot;family&quot;:&quot;Jankovec&quot;,&quot;given&quot;:&quot;J.&quot;,&quot;parse-names&quot;:false,&quot;dropping-particle&quot;:&quot;&quot;,&quot;non-dropping-particle&quot;:&quot;&quot;},{&quot;family&quot;:&quot;Sanda&quot;,&quot;given&quot;:&quot;M.&quot;,&quot;parse-names&quot;:false,&quot;dropping-particle&quot;:&quot;&quot;,&quot;non-dropping-particle&quot;:&quot;&quot;},{&quot;family&quot;:&quot;Vogel&quot;,&quot;given&quot;:&quot;T.&quot;,&quot;parse-names&quot;:false,&quot;dropping-particle&quot;:&quot;&quot;,&quot;non-dropping-particle&quot;:&quot;&quot;},{&quot;family&quot;:&quot;Geldern&quot;,&quot;given&quot;:&quot;R.&quot;,&quot;parse-names&quot;:false,&quot;dropping-particle&quot;:&quot;&quot;,&quot;non-dropping-particle&quot;:&quot;van&quot;},{&quot;family&quot;:&quot;Hartmann&quot;,&quot;given&quot;:&quot;J.&quot;,&quot;parse-names&quot;:false,&quot;dropping-particle&quot;:&quot;&quot;,&quot;non-dropping-particle&quot;:&quot;&quot;},{&quot;family&quot;:&quot;Barth&quot;,&quot;given&quot;:&quot;J. A.C.&quot;,&quot;parse-names&quot;:false,&quot;dropping-particle&quot;:&quot;&quot;,&quot;non-dropping-particle&quot;:&quot;&quot;}],&quot;container-title&quot;:&quot;Reviews of Geophysics&quot;,&quot;DOI&quot;:&quot;10.1002/2016RG000547&quot;,&quot;ISSN&quot;:&quot;19449208&quot;,&quot;issued&quot;:{&quot;date-parts&quot;:[[2017,6,1]]},&quot;page&quot;:&quot;560-585&quot;,&quot;abstract&quot;:&quot;Terrestrial carbon export via inland aquatic systems is a key process in the global carbon cycle. It includes loss of carbon to the atmosphere via outgassing from rivers, lakes, or reservoirs and carbon fixation in the water column as well as in sediments. This review focuses on headwater streams that are important because their stream biogeochemistry directly reflects carbon input from soils and groundwaters. Major drivers of carbon dioxide partial pressures (pCO2) in streams and mechanisms of terrestrial dissolved inorganic, organic and particulate organic carbon (DIC, DOC, and POC) influxes are summarized in this work. Our analysis indicates that the global river average pCO2 of 3100 ppmV is more often exceeded by contributions from small streams when compared to rivers with larger catchments (&gt; 500 km2). Because of their large proportion in global river networks (&gt; 96% of the total number of streams), headwaters contribute large—but still poorly quantified—amounts of CO2 to the atmosphere. Conservative estimates imply that globally 36% (i.e., 0.93 Pg C yr−1) of total CO2 outgassing from rivers and streams originate from headwaters. We also discuss challenges in determination of CO2 sources, concentrations, and fluxes. To overcome uncertainties of CO2 sources and its outgassing from headwater streams on the global scale, new investigations are needed that should include groundwater data. Such studies would also benefit from applications of integral CO2 outgassing isotope approaches and multiscale geophysical imaging techniques.&quot;,&quot;publisher&quot;:&quot;Blackwell Publishing Ltd&quot;,&quot;issue&quot;:&quot;2&quot;,&quot;volume&quot;:&quot;55&quot;,&quot;container-title-short&quot;:&quot;&quot;},&quot;isTemporary&quot;:false},{&quot;id&quot;:&quot;1e147c5e-a1e6-321d-86e8-6ba4c02732b6&quot;,&quot;itemData&quot;:{&quot;type&quot;:&quot;article&quot;,&quot;id&quot;:&quot;1e147c5e-a1e6-321d-86e8-6ba4c02732b6&quot;,&quot;title&quot;:&quot;River ecosystem metabolism and carbon biogeochemistry in a changing world&quot;,&quot;author&quot;:[{&quot;family&quot;:&quot;Battin&quot;,&quot;given&quot;:&quot;Tom J.&quot;,&quot;parse-names&quot;:false,&quot;dropping-particle&quot;:&quot;&quot;,&quot;non-dropping-particle&quot;:&quot;&quot;},{&quot;family&quot;:&quot;Lauerwald&quot;,&quot;given&quot;:&quot;Ronny&quot;,&quot;parse-names&quot;:false,&quot;dropping-particle&quot;:&quot;&quot;,&quot;non-dropping-particle&quot;:&quot;&quot;},{&quot;family&quot;:&quot;Bernhardt&quot;,&quot;given&quot;:&quot;Emily S.&quot;,&quot;parse-names&quot;:false,&quot;dropping-particle&quot;:&quot;&quot;,&quot;non-dropping-particle&quot;:&quot;&quot;},{&quot;family&quot;:&quot;Bertuzzo&quot;,&quot;given&quot;:&quot;Enrico&quot;,&quot;parse-names&quot;:false,&quot;dropping-particle&quot;:&quot;&quot;,&quot;non-dropping-particle&quot;:&quot;&quot;},{&quot;family&quot;:&quot;Gener&quot;,&quot;given&quot;:&quot;Lluís Gómez&quot;,&quot;parse-names&quot;:false,&quot;dropping-particle&quot;:&quot;&quot;,&quot;non-dropping-particle&quot;:&quot;&quot;},{&quot;family&quot;:&quot;Hall&quot;,&quot;given&quot;:&quot;Robert O.&quot;,&quot;parse-names&quot;:false,&quot;dropping-particle&quot;:&quot;&quot;,&quot;non-dropping-particle&quot;:&quot;&quot;},{&quot;family&quot;:&quot;Hotchkiss&quot;,&quot;given&quot;:&quot;Erin R.&quot;,&quot;parse-names&quot;:false,&quot;dropping-particle&quot;:&quot;&quot;,&quot;non-dropping-particle&quot;:&quot;&quot;},{&quot;family&quot;:&quot;Maavara&quot;,&quot;given&quot;:&quot;Taylor&quot;,&quot;parse-names&quot;:false,&quot;dropping-particle&quot;:&quot;&quot;,&quot;non-dropping-particle&quot;:&quot;&quot;},{&quot;family&quot;:&quot;Pavelsky&quot;,&quot;given&quot;:&quot;Tamlin M.&quot;,&quot;parse-names&quot;:false,&quot;dropping-particle&quot;:&quot;&quot;,&quot;non-dropping-particle&quot;:&quot;&quot;},{&quot;family&quot;:&quot;Ran&quot;,&quot;given&quot;:&quot;Lishan&quot;,&quot;parse-names&quot;:false,&quot;dropping-particle&quot;:&quot;&quot;,&quot;non-dropping-particle&quot;:&quot;&quot;},{&quot;family&quot;:&quot;Raymond&quot;,&quot;given&quot;:&quot;Peter&quot;,&quot;parse-names&quot;:false,&quot;dropping-particle&quot;:&quot;&quot;,&quot;non-dropping-particle&quot;:&quot;&quot;},{&quot;family&quot;:&quot;Rosentreter&quot;,&quot;given&quot;:&quot;Judith A.&quot;,&quot;parse-names&quot;:false,&quot;dropping-particle&quot;:&quot;&quot;,&quot;non-dropping-particle&quot;:&quot;&quot;},{&quot;family&quot;:&quot;Regnier&quot;,&quot;given&quot;:&quot;Pierre&quot;,&quot;parse-names&quot;:false,&quot;dropping-particle&quot;:&quot;&quot;,&quot;non-dropping-particle&quot;:&quot;&quot;}],&quot;container-title&quot;:&quot;Nature&quot;,&quot;DOI&quot;:&quot;10.1038/s41586-022-05500-8&quot;,&quot;ISSN&quot;:&quot;14764687&quot;,&quot;PMID&quot;:&quot;36653564&quot;,&quot;issued&quot;:{&quot;date-parts&quot;:[[2023,1,19]]},&quot;page&quot;:&quot;449-459&quot;,&quot;abstract&quot;:&quot;River networks represent the largest biogeochemical nexus between the continents, ocean and atmosphere. Our current understanding of the role of rivers in the global carbon cycle remains limited, which makes it difficult to predict how global change may alter the timing and spatial distribution of riverine carbon sequestration and greenhouse gas emissions. Here we review the state of river ecosystem metabolism research and synthesize the current best available estimates of river ecosystem metabolism. We quantify the organic and inorganic carbon flux from land to global rivers and show that their net ecosystem production and carbon dioxide emissions shift the organic to inorganic carbon balance en route from land to the coastal ocean. Furthermore, we discuss how global change may affect river ecosystem metabolism and related carbon fluxes and identify research directions that can help to develop better predictions of the effects of global change on riverine ecosystem processes. We argue that a global river observing system will play a key role in understanding river networks and their future evolution in the context of the global carbon budget.&quot;,&quot;publisher&quot;:&quot;Nature Research&quot;,&quot;issue&quot;:&quot;7944&quot;,&quot;volume&quot;:&quot;613&quot;,&quot;container-title-short&quot;:&quot;Nature&quot;},&quot;isTemporary&quot;:false}]},{&quot;citationID&quot;:&quot;MENDELEY_CITATION_fe285807-20cf-4edb-8143-8494a8d46a07&quot;,&quot;properties&quot;:{&quot;noteIndex&quot;:0},&quot;isEdited&quot;:false,&quot;manualOverride&quot;:{&quot;isManuallyOverridden&quot;:false,&quot;citeprocText&quot;:&quot;(Battin et al., 2009; Lauerwald et al., 2012; Marx et al., 2017)&quot;,&quot;manualOverrideText&quot;:&quot;&quot;},&quot;citationTag&quot;:&quot;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&quot;,&quot;citationItems&quot;:[{&quot;id&quot;:&quot;04723c21-2947-33fe-be49-5516d6d84969&quot;,&quot;itemData&quot;:{&quot;type&quot;:&quot;article-journal&quot;,&quot;id&quot;:&quot;04723c21-2947-33fe-be49-5516d6d84969&quot;,&quot;title&quot;:&quot;Assessing the nonconservative fluvial fluxes of dissolved organic carbon in North America&quot;,&quot;author&quot;:[{&quot;family&quot;:&quot;Lauerwald&quot;,&quot;given&quot;:&quot;Ronny&quot;,&quot;parse-names&quot;:false,&quot;dropping-particle&quot;:&quot;&quot;,&quot;non-dropping-particle&quot;:&quot;&quot;},{&quot;family&quot;:&quot;Hartmann&quot;,&quot;given&quot;:&quot;Jens&quot;,&quot;parse-names&quot;:false,&quot;dropping-particle&quot;:&quot;&quot;,&quot;non-dropping-particle&quot;:&quot;&quot;},{&quot;family&quot;:&quot;Ludwig&quot;,&quot;given&quot;:&quot;Wolfgang&quot;,&quot;parse-names&quot;:false,&quot;dropping-particle&quot;:&quot;&quot;,&quot;non-dropping-particle&quot;:&quot;&quot;},{&quot;family&quot;:&quot;Moosdorf&quot;,&quot;given&quot;:&quot;Nils&quot;,&quot;parse-names&quot;:false,&quot;dropping-particle&quot;:&quot;&quot;,&quot;non-dropping-particle&quot;:&quot;&quot;}],&quot;container-title&quot;:&quot;Journal of Geophysical Research: Biogeosciences&quot;,&quot;DOI&quot;:&quot;10.1029/2011JG001820&quot;,&quot;ISSN&quot;:&quot;01480227&quot;,&quot;issued&quot;:{&quot;date-parts&quot;:[[2012,3,1]]},&quot;abstract&quot;:&quot;Fluvial transport of dissolved organic carbon (DOC) is an important link in the global carbon cycle. Previous studies largely increased our knowledge of fluvial exports of carbon to the marine system, but considerable uncertainty remains about in-stream/in-river losses of organic carbon. This study presents an empirical method to assess the nonconservative behavior of fluvial DOC at continental scale. An empirical DOC flux model was trained on two different subsets of training catchments, one with catchments smaller than 2,000 km &lt;sup&gt;2&lt;/sup&gt; (n = 246, avg. 494 km&lt;sup&gt;2&lt;/sup&gt;) and one with catchments larger than 2,000 km&lt;sup&gt;2&lt;/sup&gt; (n = 207, avg. 26,525 km&lt;sup&gt;2&lt;/sup&gt;). A variety of potential predictors and controlling factors of fluvial DOC fluxes is discussed. The predictors retained for the final DOC flux models are runoff, slope gradient, land cover, and areal proportions of wetlands. According to the spatially explicit extrapolation of the models, in North America south of 60°N, the total fluvial DOC flux from small catchments (25.8 Mt C a &lt;sup&gt;-1&lt;/sup&gt;, std. err.: 12%) is higher than that from large catchments (19.9 Mt C a&lt;sup&gt;-1&lt;/sup&gt;, std. err.: 10%), giving a total DOC loss of 5.9 Mt C a &lt;sup&gt;-1&lt;/sup&gt; (std. err.: 78%). As DOC losses in headwaters are not represented in this budget, the estimated DOC loss is rather a minimum value for the total DOC loss within the fluvial network. Copyright © 2012 by the American Geophysical Union.&quot;,&quot;publisher&quot;:&quot;Blackwell Publishing Ltd&quot;,&quot;issue&quot;:&quot;1&quot;,&quot;volume&quot;:&quot;117&quot;,&quot;container-title-short&quot;:&quot;J Geophys Res Biogeosci&quot;},&quot;isTemporary&quot;:false},{&quot;id&quot;:&quot;3df8c4ba-1563-3a18-b104-01a941c5b75b&quot;,&quot;itemData&quot;:{&quot;type&quot;:&quot;article-journal&quot;,&quot;id&quot;:&quot;3df8c4ba-1563-3a18-b104-01a941c5b75b&quot;,&quot;title&quot;:&quot;A review of CO2 and associated carbon dynamics in headwater streams: A global perspective&quot;,&quot;author&quot;:[{&quot;family&quot;:&quot;Marx&quot;,&quot;given&quot;:&quot;A.&quot;,&quot;parse-names&quot;:false,&quot;dropping-particle&quot;:&quot;&quot;,&quot;non-dropping-particle&quot;:&quot;&quot;},{&quot;family&quot;:&quot;Dusek&quot;,&quot;given&quot;:&quot;J.&quot;,&quot;parse-names&quot;:false,&quot;dropping-particle&quot;:&quot;&quot;,&quot;non-dropping-particle&quot;:&quot;&quot;},{&quot;family&quot;:&quot;Jankovec&quot;,&quot;given&quot;:&quot;J.&quot;,&quot;parse-names&quot;:false,&quot;dropping-particle&quot;:&quot;&quot;,&quot;non-dropping-particle&quot;:&quot;&quot;},{&quot;family&quot;:&quot;Sanda&quot;,&quot;given&quot;:&quot;M.&quot;,&quot;parse-names&quot;:false,&quot;dropping-particle&quot;:&quot;&quot;,&quot;non-dropping-particle&quot;:&quot;&quot;},{&quot;family&quot;:&quot;Vogel&quot;,&quot;given&quot;:&quot;T.&quot;,&quot;parse-names&quot;:false,&quot;dropping-particle&quot;:&quot;&quot;,&quot;non-dropping-particle&quot;:&quot;&quot;},{&quot;family&quot;:&quot;Geldern&quot;,&quot;given&quot;:&quot;R.&quot;,&quot;parse-names&quot;:false,&quot;dropping-particle&quot;:&quot;&quot;,&quot;non-dropping-particle&quot;:&quot;van&quot;},{&quot;family&quot;:&quot;Hartmann&quot;,&quot;given&quot;:&quot;J.&quot;,&quot;parse-names&quot;:false,&quot;dropping-particle&quot;:&quot;&quot;,&quot;non-dropping-particle&quot;:&quot;&quot;},{&quot;family&quot;:&quot;Barth&quot;,&quot;given&quot;:&quot;J. A.C.&quot;,&quot;parse-names&quot;:false,&quot;dropping-particle&quot;:&quot;&quot;,&quot;non-dropping-particle&quot;:&quot;&quot;}],&quot;container-title&quot;:&quot;Reviews of Geophysics&quot;,&quot;DOI&quot;:&quot;10.1002/2016RG000547&quot;,&quot;ISSN&quot;:&quot;19449208&quot;,&quot;issued&quot;:{&quot;date-parts&quot;:[[2017,6,1]]},&quot;page&quot;:&quot;560-585&quot;,&quot;abstract&quot;:&quot;Terrestrial carbon export via inland aquatic systems is a key process in the global carbon cycle. It includes loss of carbon to the atmosphere via outgassing from rivers, lakes, or reservoirs and carbon fixation in the water column as well as in sediments. This review focuses on headwater streams that are important because their stream biogeochemistry directly reflects carbon input from soils and groundwaters. Major drivers of carbon dioxide partial pressures (pCO2) in streams and mechanisms of terrestrial dissolved inorganic, organic and particulate organic carbon (DIC, DOC, and POC) influxes are summarized in this work. Our analysis indicates that the global river average pCO2 of 3100 ppmV is more often exceeded by contributions from small streams when compared to rivers with larger catchments (&gt; 500 km2). Because of their large proportion in global river networks (&gt; 96% of the total number of streams), headwaters contribute large—but still poorly quantified—amounts of CO2 to the atmosphere. Conservative estimates imply that globally 36% (i.e., 0.93 Pg C yr−1) of total CO2 outgassing from rivers and streams originate from headwaters. We also discuss challenges in determination of CO2 sources, concentrations, and fluxes. To overcome uncertainties of CO2 sources and its outgassing from headwater streams on the global scale, new investigations are needed that should include groundwater data. Such studies would also benefit from applications of integral CO2 outgassing isotope approaches and multiscale geophysical imaging techniques.&quot;,&quot;publisher&quot;:&quot;Blackwell Publishing Ltd&quot;,&quot;issue&quot;:&quot;2&quot;,&quot;volume&quot;:&quot;55&quot;,&quot;container-title-short&quot;:&quot;&quot;},&quot;isTemporary&quot;:false},{&quot;id&quot;:&quot;dc3f4e35-7d08-3d9e-92fb-d0267180aa01&quot;,&quot;itemData&quot;:{&quot;type&quot;:&quot;article&quot;,&quot;id&quot;:&quot;dc3f4e35-7d08-3d9e-92fb-d0267180aa01&quot;,&quot;title&quot;:&quot;The boundless carbon cycle&quot;,&quot;author&quot;:[{&quot;family&quot;:&quot;Battin&quot;,&quot;given&quot;:&quot;Tom J.&quot;,&quot;parse-names&quot;:false,&quot;dropping-particle&quot;:&quot;&quot;,&quot;non-dropping-particle&quot;:&quot;&quot;},{&quot;family&quot;:&quot;Luyssaert&quot;,&quot;given&quot;:&quot;Sebastiaan&quot;,&quot;parse-names&quot;:false,&quot;dropping-particle&quot;:&quot;&quot;,&quot;non-dropping-particle&quot;:&quot;&quot;},{&quot;family&quot;:&quot;Kaplan&quot;,&quot;given&quot;:&quot;Louis A.&quot;,&quot;parse-names&quot;:false,&quot;dropping-particle&quot;:&quot;&quot;,&quot;non-dropping-particle&quot;:&quot;&quot;},{&quot;family&quot;:&quot;Aufdenkampe&quot;,&quot;given&quot;:&quot;Anthony K.&quot;,&quot;parse-names&quot;:false,&quot;dropping-particle&quot;:&quot;&quot;,&quot;non-dropping-particle&quot;:&quot;&quot;},{&quot;family&quot;:&quot;Richter&quot;,&quot;given&quot;:&quot;Andreas&quot;,&quot;parse-names&quot;:false,&quot;dropping-particle&quot;:&quot;&quot;,&quot;non-dropping-particle&quot;:&quot;&quot;},{&quot;family&quot;:&quot;Tranvik&quot;,&quot;given&quot;:&quot;Lars J.&quot;,&quot;parse-names&quot;:false,&quot;dropping-particle&quot;:&quot;&quot;,&quot;non-dropping-particle&quot;:&quot;&quot;}],&quot;container-title&quot;:&quot;Nature Geoscience&quot;,&quot;DOI&quot;:&quot;10.1038/ngeo618&quot;,&quot;ISSN&quot;:&quot;17520894&quot;,&quot;issued&quot;:{&quot;date-parts&quot;:[[2009,9]]},&quot;page&quot;:&quot;598-600&quot;,&quot;issue&quot;:&quot;9&quot;,&quot;volume&quot;:&quot;2&quot;,&quot;container-title-short&quot;:&quot;Nat Geosci&quot;},&quot;isTemporary&quot;:false}]},{&quot;citationID&quot;:&quot;MENDELEY_CITATION_a863476a-ba45-41f7-a4f3-a25e80e21bf2&quot;,&quot;properties&quot;:{&quot;noteIndex&quot;:0},&quot;isEdited&quot;:false,&quot;manualOverride&quot;:{&quot;isManuallyOverridden&quot;:false,&quot;citeprocText&quot;:&quot;(Bernal et al., 2022; Hotchkiss et al., 2015; Lupon et al., 2019)&quot;,&quot;manualOverrideText&quot;:&quot;&quot;},&quot;citationTag&quot;:&quot;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&quot;,&quot;citationItems&quot;:[{&quot;id&quot;:&quot;5e3f3518-e771-3af3-9c66-e25a6e922f05&quot;,&quot;itemData&quot;:{&quot;type&quot;:&quot;article-journal&quot;,&quot;id&quot;:&quot;5e3f3518-e771-3af3-9c66-e25a6e922f05&quot;,&quot;title&quot;:&quot;Stream metabolism sources a large fraction of carbon dioxide to the atmosphere in two hydrologically contrasting headwater streams&quot;,&quot;author&quot;:[{&quot;family&quot;:&quot;Bernal&quot;,&quot;given&quot;:&quot;Susana&quot;,&quot;parse-names&quot;:false,&quot;dropping-particle&quot;:&quot;&quot;,&quot;non-dropping-particle&quot;:&quot;&quot;},{&quot;family&quot;:&quot;Cohen&quot;,&quot;given&quot;:&quot;Mathew J.&quot;,&quot;parse-names&quot;:false,&quot;dropping-particle&quot;:&quot;&quot;,&quot;non-dropping-particle&quot;:&quot;&quot;},{&quot;family&quot;:&quot;Ledesma&quot;,&quot;given&quot;:&quot;José L.J.&quot;,&quot;parse-names&quot;:false,&quot;dropping-particle&quot;:&quot;&quot;,&quot;non-dropping-particle&quot;:&quot;&quot;},{&quot;family&quot;:&quot;Kirk&quot;,&quot;given&quot;:&quot;Lily&quot;,&quot;parse-names&quot;:false,&quot;dropping-particle&quot;:&quot;&quot;,&quot;non-dropping-particle&quot;:&quot;&quot;},{&quot;family&quot;:&quot;Martí&quot;,&quot;given&quot;:&quot;Eugènia&quot;,&quot;parse-names&quot;:false,&quot;dropping-particle&quot;:&quot;&quot;,&quot;non-dropping-particle&quot;:&quot;&quot;},{&quot;family&quot;:&quot;Lupon&quot;,&quot;given&quot;:&quot;Anna&quot;,&quot;parse-names&quot;:false,&quot;dropping-particle&quot;:&quot;&quot;,&quot;non-dropping-particle&quot;:&quot;&quot;}],&quot;container-title&quot;:&quot;Limnology and Oceanography&quot;,&quot;DOI&quot;:&quot;10.1002/lno.12226&quot;,&quot;ISSN&quot;:&quot;19395590&quot;,&quot;issued&quot;:{&quot;date-parts&quot;:[[2022,12,1]]},&quot;page&quot;:&quot;2621-2634&quot;,&quot;abstract&quot;:&quot;Headwater streams are control points for carbon dioxide (CO2) emissions to the atmosphere, with relative contributions to CO2 emission fluxes from lateral groundwater inputs widely assumed to overwhelm those from in-stream metabolic processes. We analyzed continuous measurements of stream dissolved CO2 and oxygen (O2) concentrations during spring and early summer in two Mediterranean headwater streams from which we evaluated the contribution of in-stream net ecosystem production (NEP) to CO2 emission. The two streams exhibited contrasting hydrological regimes: one was non-perennial with relatively small groundwater inflows, while the other was perennial and received significant lateral groundwater inputs. The non-perennial stream exhibited strong inverse coupling between instantaneous and daily CO2 and O2 concentrations, and a strong correlation between aerobic ecosystem respiration (ER) and gross primary production (GPP) despite persistent negative NEP. At the perennial stream, the CO2–O2 relationship varied largely over time, ER and GPP were uncorrelated, and NEP, which was consistently negative, increased with increasing temperature. Mean NEP contribution to CO2 emission was 51% and 57% at the non-perennial and perennial stream, respectively. Although these proportions varied with assumptions about metabolic stoichiometry and groundwater CO2 concentration, in-stream CO2 production consistently and substantially contributed to total atmospheric CO2 flux in both streams. We conclude that in-stream metabolism can be more important for driving C cycling in some headwater streams than previously assumed.&quot;,&quot;publisher&quot;:&quot;John Wiley and Sons Inc&quot;,&quot;issue&quot;:&quot;12&quot;,&quot;volume&quot;:&quot;67&quot;,&quot;container-title-short&quot;:&quot;Limnol Oceanogr&quot;},&quot;isTemporary&quot;:false},{&quot;id&quot;:&quot;9a638a08-8e2b-3b83-9ce5-e9a2871d96a1&quot;,&quot;itemData&quot;:{&quot;type&quot;:&quot;article-journal&quot;,&quot;id&quot;:&quot;9a638a08-8e2b-3b83-9ce5-e9a2871d96a1&quot;,&quot;title&quot;:&quot;Sources of and processes controlling CO2emissions change with the size of streams and rivers&quot;,&quot;author&quot;:[{&quot;family&quot;:&quot;Hotchkiss&quot;,&quot;given&quot;:&quot;E. R.&quot;,&quot;parse-names&quot;:false,&quot;dropping-particle&quot;:&quot;&quot;,&quot;non-dropping-particle&quot;:&quot;&quot;},{&quot;family&quot;:&quot;Hall&quot;,&quot;given&quot;:&quot;R. O.&quot;,&quot;parse-names&quot;:false,&quot;dropping-particle&quot;:&quot;&quot;,&quot;non-dropping-particle&quot;:&quot;&quot;},{&quot;family&quot;:&quot;Sponseller&quot;,&quot;given&quot;:&quot;R. A.&quot;,&quot;parse-names&quot;:false,&quot;dropping-particle&quot;:&quot;&quot;,&quot;non-dropping-particle&quot;:&quot;&quot;},{&quot;family&quot;:&quot;Butman&quot;,&quot;given&quot;:&quot;D.&quot;,&quot;parse-names&quot;:false,&quot;dropping-particle&quot;:&quot;&quot;,&quot;non-dropping-particle&quot;:&quot;&quot;},{&quot;family&quot;:&quot;Klaminder&quot;,&quot;given&quot;:&quot;J.&quot;,&quot;parse-names&quot;:false,&quot;dropping-particle&quot;:&quot;&quot;,&quot;non-dropping-particle&quot;:&quot;&quot;},{&quot;family&quot;:&quot;Laudon&quot;,&quot;given&quot;:&quot;H.&quot;,&quot;parse-names&quot;:false,&quot;dropping-particle&quot;:&quot;&quot;,&quot;non-dropping-particle&quot;:&quot;&quot;},{&quot;family&quot;:&quot;Rosvall&quot;,&quot;given&quot;:&quot;M.&quot;,&quot;parse-names&quot;:false,&quot;dropping-particle&quot;:&quot;&quot;,&quot;non-dropping-particle&quot;:&quot;&quot;},{&quot;family&quot;:&quot;Karlsson&quot;,&quot;given&quot;:&quot;J.&quot;,&quot;parse-names&quot;:false,&quot;dropping-particle&quot;:&quot;&quot;,&quot;non-dropping-particle&quot;:&quot;&quot;}],&quot;container-title&quot;:&quot;Nature Geoscience&quot;,&quot;container-title-short&quot;:&quot;Nat Geosci&quot;,&quot;DOI&quot;:&quot;10.1038/ngeo2507&quot;,&quot;ISSN&quot;:&quot;17520908&quot;,&quot;issued&quot;:{&quot;date-parts&quot;:[[2015,10,1]]},&quot;page&quot;:&quot;696-699&quot;,&quot;abstract&quot;:&quot;Carbon dioxide (CO 2) evasion from streams and rivers to the atmosphere represents a substantial flux in the global carbon cycle. The proportions of CO2emitted from streams and rivers that come from terrestrially derived CO2or from CO2produced within freshwater ecosystems through aquatic metabolism are not well quantified. Here we estimated CO2emissions from running waters in the contiguous United States, based on freshwater chemical and physical characteristics and modelled gas transfer velocities at 1463 United States Geological Survey monitoring sites. We then assessed CO2production from aquatic metabolism, compiled from previously published measurements of net ecosystem production from 187 streams and rivers across the contiguous United States. We find that CO2produced by aquatic metabolism contributes about 28% of CO2evasion from streams and rivers with flows between 0.0001 and 19,000 m 3 s -1. We mathematically modelled CO2flux from groundwater into running waters along a stream-river continuum to evaluate the relationship between stream size and CO2source. Terrestrially derived CO2dominates emissions from small streams, and the percentage of CO2emissions from aquatic metabolism increases with stream size. We suggest that the relative role of rivers as conduits for terrestrial CO2efflux and as reactors mineralizing terrestrial organic carbon is a function of their size and connectivity with landscapes.&quot;,&quot;publisher&quot;:&quot;Nature Publishing Group&quot;,&quot;issue&quot;:&quot;9&quot;,&quot;volume&quot;:&quot;8&quot;},&quot;isTemporary&quot;:false},{&quot;id&quot;:&quot;482a6235-e0a2-3a69-84c6-2327c4c628e8&quot;,&quot;itemData&quot;:{&quot;type&quot;:&quot;article-journal&quot;,&quot;id&quot;:&quot;482a6235-e0a2-3a69-84c6-2327c4c628e8&quot;,&quot;title&quot;:&quot;Groundwater inflows control patterns and sources of greenhouse gas emissions from streams&quot;,&quot;author&quot;:[{&quot;family&quot;:&quot;Lupon&quot;,&quot;given&quot;:&quot;Anna&quot;,&quot;parse-names&quot;:false,&quot;dropping-particle&quot;:&quot;&quot;,&quot;non-dropping-particle&quot;:&quot;&quot;},{&quot;family&quot;:&quot;Denfeld&quot;,&quot;given&quot;:&quot;Blaize A.&quot;,&quot;parse-names&quot;:false,&quot;dropping-particle&quot;:&quot;&quot;,&quot;non-dropping-particle&quot;:&quot;&quot;},{&quot;family&quot;:&quot;Laudon&quot;,&quot;given&quot;:&quot;Hjalmar&quot;,&quot;parse-names&quot;:false,&quot;dropping-particle&quot;:&quot;&quot;,&quot;non-dropping-particle&quot;:&quot;&quot;},{&quot;family&quot;:&quot;Leach&quot;,&quot;given&quot;:&quot;Jason&quot;,&quot;parse-names&quot;:false,&quot;dropping-particle&quot;:&quot;&quot;,&quot;non-dropping-particle&quot;:&quot;&quot;},{&quot;family&quot;:&quot;Karlsson&quot;,&quot;given&quot;:&quot;Jan&quot;,&quot;parse-names&quot;:false,&quot;dropping-particle&quot;:&quot;&quot;,&quot;non-dropping-particle&quot;:&quot;&quot;},{&quot;family&quot;:&quot;Sponseller&quot;,&quot;given&quot;:&quot;Ryan A.&quot;,&quot;parse-names&quot;:false,&quot;dropping-particle&quot;:&quot;&quot;,&quot;non-dropping-particle&quot;:&quot;&quot;}],&quot;container-title&quot;:&quot;Limnology and Oceanography&quot;,&quot;DOI&quot;:&quot;10.1002/lno.11134&quot;,&quot;ISSN&quot;:&quot;19395590&quot;,&quot;issued&quot;:{&quot;date-parts&quot;:[[2019,7,1]]},&quot;page&quot;:&quot;1545-1557&quot;,&quot;abstract&quot;:&quot;Headwater streams can be important sources of carbon dioxide (CO2) and methane (CH4) to the atmosphere. However, the influence of groundwater–stream connectivity on the patterns and sources of carbon (C) gas evasion is still poorly understood. We explored these connections in the boreal landscape through a detailed study of a 1.4 km lake outlet stream that is hydrologically fed by multiple topographically driven groundwater input zones. We measured stream and groundwater dissolved organic C (DOC), CO2, and CH4 concentrations every 50 m biweekly during the ice-free period and estimated in-stream C gas production through a mass balance model and independent estimates of aquatic metabolism. The spatial pattern of C gas concentrations was consistent over time, with peaks of both CH4 and CO2 concentrations occurring after each groundwater input zone. Moreover, lateral C gas inputs from riparian soils were the major source of CO2 and CH4 to the stream. DOC mineralization and CH4 oxidation within the stream accounted for 17–51% of stream CO2 emissions, and this contribution was the greatest during relatively higher flows. Overall, our results illustrate how the nature and arrangement of groundwater flowpaths can organize patterns of stream C concentrations, transformations, and emissions by acting as a direct source of gases and by supplying organic substrates that fuel aquatic metabolism. Hence, refined assessments of how catchment structure influences the timing and magnitude of groundwater–stream connections are crucial for mechanistically understanding and scaling C evasion rates from headwaters.&quot;,&quot;publisher&quot;:&quot;Wiley Blackwell&quot;,&quot;issue&quot;:&quot;4&quot;,&quot;volume&quot;:&quot;64&quot;,&quot;container-title-short&quot;:&quot;Limnol Oceanogr&quot;},&quot;isTemporary&quot;:false}]},{&quot;citationID&quot;:&quot;MENDELEY_CITATION_ed04b3c3-b295-48f2-96f9-a5128924617b&quot;,&quot;properties&quot;:{&quot;noteIndex&quot;:0},&quot;isEdited&quot;:false,&quot;manualOverride&quot;:{&quot;isManuallyOverridden&quot;:false,&quot;citeprocText&quot;:&quot;(Duvert et al., 2019)&quot;,&quot;manualOverrideText&quot;:&quot;&quot;},&quot;citationTag&quot;:&quot;MENDELEY_CITATION_v3_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&quot;,&quot;citationItems&quot;:[{&quot;id&quot;:&quot;0e2d1c16-d01b-30ab-836b-48cf43756968&quot;,&quot;itemData&quot;:{&quot;type&quot;:&quot;article-journal&quot;,&quot;id&quot;:&quot;0e2d1c16-d01b-30ab-836b-48cf43756968&quot;,&quot;title&quot;:&quot;Groundwater-Derived DIC and Carbonate Buffering Enhance Fluvial CO 2 Evasion in Two Australian Tropical Rivers&quot;,&quot;author&quot;:[{&quot;family&quot;:&quot;Duvert&quot;,&quot;given&quot;:&quot;Clément&quot;,&quot;parse-names&quot;:false,&quot;dropping-particle&quot;:&quot;&quot;,&quot;non-dropping-particle&quot;:&quot;&quot;},{&quot;family&quot;:&quot;Bossa&quot;,&quot;given&quot;:&quot;Mylène&quot;,&quot;parse-names&quot;:false,&quot;dropping-particle&quot;:&quot;&quot;,&quot;non-dropping-particle&quot;:&quot;&quot;},{&quot;family&quot;:&quot;Tyler&quot;,&quot;given&quot;:&quot;Kyle J.&quot;,&quot;parse-names&quot;:false,&quot;dropping-particle&quot;:&quot;&quot;,&quot;non-dropping-particle&quot;:&quot;&quot;},{&quot;family&quot;:&quot;Wynn&quot;,&quot;given&quot;:&quot;Jonathan G.&quot;,&quot;parse-names&quot;:false,&quot;dropping-particle&quot;:&quot;&quot;,&quot;non-dropping-particle&quot;:&quot;&quot;},{&quot;family&quot;:&quot;Munksgaard&quot;,&quot;given&quot;:&quot;Niels C.&quot;,&quot;parse-names&quot;:false,&quot;dropping-particle&quot;:&quot;&quot;,&quot;non-dropping-particle&quot;:&quot;&quot;},{&quot;family&quot;:&quot;Bird&quot;,&quot;given&quot;:&quot;Michael I.&quot;,&quot;parse-names&quot;:false,&quot;dropping-particle&quot;:&quot;&quot;,&quot;non-dropping-particle&quot;:&quot;&quot;},{&quot;family&quot;:&quot;Setterfield&quot;,&quot;given&quot;:&quot;Samantha A.&quot;,&quot;parse-names&quot;:false,&quot;dropping-particle&quot;:&quot;&quot;,&quot;non-dropping-particle&quot;:&quot;&quot;},{&quot;family&quot;:&quot;Hutley&quot;,&quot;given&quot;:&quot;Lindsay B.&quot;,&quot;parse-names&quot;:false,&quot;dropping-particle&quot;:&quot;&quot;,&quot;non-dropping-particle&quot;:&quot;&quot;}],&quot;container-title&quot;:&quot;Journal of Geophysical Research: Biogeosciences&quot;,&quot;DOI&quot;:&quot;10.1029/2018JG004912&quot;,&quot;ISSN&quot;:&quot;21698961&quot;,&quot;issued&quot;:{&quot;date-parts&quot;:[[2019,2,1]]},&quot;page&quot;:&quot;312-327&quot;,&quot;abstract&quot;:&quot;Despite recent evidence suggesting that groundwater inputs of dissolved inorganic carbon (DIC) to rivers can contribute substantially to the fluvial evasion of carbon dioxide (CO 2 ), groundwater is seldom integrated into fluvial carbon budgets. Also, unclear is the way equilibria between CO 2 and ionic forms of carbonate will affect CO 2 evasion from rivers. We conducted longitudinal river surveys of radon and carbon along two rivers of tropical Australia and developed a mass balance framework to assess the influence of groundwater-derived inorganic carbon and carbonate buffering on CO 2 evasion rates. The mean CO 2 evasion flux totaled 8.5 and 2.3 g·C·m −2 ·day −1 for the two rivers, with considerable spatial variations that we attributed primarily to changes in groundwater inflow rates (minima and maxima per river reach 1.2–45.1 and 0.2–13.4 g·C·m −2 ·day −1 ). In the larger river system, inflowing groundwater delivered on average 6.7 g·C·m −2 ·day −1 as dissolved CO 2 —almost 10 times as much as the CO 2 produced via river metabolism—and 21.6 g·C·m −2 ·day −1 as ionic forms. In both rivers, these groundwater-derived inputs were a mixture of biogenic and geogenic carbon sources. Spatialized estimates of the carbonate buffering flux revealed that in reaches where CO 2 evasion was particularly high, the carbonate system was able to maintain high CO 2 concentrations by adjustment of carbonate equilibria. This process was likely triggered by high groundwater inflow rates. Our findings suggest that both groundwater inputs and carbonate equilibria need to be accounted for in fluvial carbon budgets, particularly in high-alkalinity rivers.&quot;,&quot;publisher&quot;:&quot;Blackwell Publishing Ltd&quot;,&quot;issue&quot;:&quot;2&quot;,&quot;volume&quot;:&quot;124&quot;,&quot;container-title-short&quot;:&quot;J Geophys Res Biogeosci&quot;},&quot;isTemporary&quot;:false}]},{&quot;citationID&quot;:&quot;MENDELEY_CITATION_3ca7854c-4e8e-43f3-9a31-5188f2c13b3b&quot;,&quot;properties&quot;:{&quot;noteIndex&quot;:0},&quot;isEdited&quot;:false,&quot;manualOverride&quot;:{&quot;isManuallyOverridden&quot;:false,&quot;citeprocText&quot;:&quot;(Cole &amp;#38; Caraco, 2001)&quot;,&quot;manualOverrideText&quot;:&quot;&quot;},&quot;citationTag&quot;:&quot;MENDELEY_CITATION_v3_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&quot;,&quot;citationItems&quot;:[{&quot;id&quot;:&quot;44932fd1-d018-3015-ad98-37d89cc5eda9&quot;,&quot;itemData&quot;:{&quot;type&quot;:&quot;paper-conference&quot;,&quot;id&quot;:&quot;44932fd1-d018-3015-ad98-37d89cc5eda9&quot;,&quot;title&quot;:&quot;Carbon in catchments: Connecting terrestrial carbon losses with aquatic metabolism&quot;,&quot;author&quot;:[{&quot;family&quot;:&quot;Cole&quot;,&quot;given&quot;:&quot;J. J.&quot;,&quot;parse-names&quot;:false,&quot;dropping-particle&quot;:&quot;&quot;,&quot;non-dropping-particle&quot;:&quot;&quot;},{&quot;family&quot;:&quot;Caraco&quot;,&quot;given&quot;:&quot;N. F.&quot;,&quot;parse-names&quot;:false,&quot;dropping-particle&quot;:&quot;&quot;,&quot;non-dropping-particle&quot;:&quot;&quot;}],&quot;container-title&quot;:&quot;Marine and Freshwater Research&quot;,&quot;DOI&quot;:&quot;10.1071/MF00084&quot;,&quot;ISSN&quot;:&quot;13231650&quot;,&quot;issued&quot;:{&quot;date-parts&quot;:[[2001]]},&quot;page&quot;:&quot;101-110&quot;,&quot;abstract&quot;:&quot;For a majority of aquatic ecosystems, respiration (R) exceeds autochthonous gross primary production (GPP). These systems have negative net ecosystem production ([NEP] = [GPP] - R) and ratios of [GPP]/R of &lt;1. This net heterotrophy can be sustained only if aquatic respiration is subsidized by organic inputs from the catchment. Such subsidies imply that organic materials that escaped decomposition in the terrestrial environment must become susceptible to decomposition in the linked aquatic environment. Using a moderate-sized catchment in North America, the Hudson River (catchment area 33 500 km2), evidence is presented for the magnitude of net heterotrophy. All approaches (CO2 gas flux; O2 gas flux; budget and gradient of dissolved organic C; and the summed components of primary production and respiration within the ecosystem) indicate that system respiration exceeds gross primary production by ∼200 g C m-2 year-1. Highly 14C-depleted C of ancient terrestrial origin (1000-5000 years old) may be an important source of labile organic matter to this riverine system and support this excess respiration. The mechanisms by which organic matter is preserved for centuries to millennia in terrestrial soils and decomposed in a matter of weeks in a river connect modern riverine metabolism to historical terrestrial conditions.&quot;,&quot;issue&quot;:&quot;1&quot;,&quot;volume&quot;:&quot;52&quot;,&quot;container-title-short&quot;:&quot;Mar Freshw Res&quot;},&quot;isTemporary&quot;:false}]},{&quot;citationID&quot;:&quot;MENDELEY_CITATION_b978d71d-4858-4355-b2e3-c7ffc7707c52&quot;,&quot;properties&quot;:{&quot;noteIndex&quot;:0},&quot;isEdited&quot;:false,&quot;manualOverride&quot;:{&quot;isManuallyOverridden&quot;:false,&quot;citeprocText&quot;:&quot;(Kirk &amp;#38; Cohen, 2023)&quot;,&quot;manualOverrideText&quot;:&quot;&quot;},&quot;citationTag&quot;:&quot;MENDELEY_CITATION_v3_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&quot;,&quot;citationItems&quot;:[{&quot;id&quot;:&quot;2b0fbfb0-368f-37b9-a66d-ca4e88549d58&quot;,&quot;itemData&quot;:{&quot;type&quot;:&quot;article-journal&quot;,&quot;id&quot;:&quot;2b0fbfb0-368f-37b9-a66d-ca4e88549d58&quot;,&quot;title&quot;:&quot;River Corridor Sources Dominate CO2 Emissions From a Lowland River Network&quot;,&quot;author&quot;:[{&quot;family&quot;:&quot;Kirk&quot;,&quot;given&quot;:&quot;Lily&quot;,&quot;parse-names&quot;:false,&quot;dropping-particle&quot;:&quot;&quot;,&quot;non-dropping-particle&quot;:&quot;&quot;},{&quot;family&quot;:&quot;Cohen&quot;,&quot;given&quot;:&quot;Matthew J.&quot;,&quot;parse-names&quot;:false,&quot;dropping-particle&quot;:&quot;&quot;,&quot;non-dropping-particle&quot;:&quot;&quot;}],&quot;container-title&quot;:&quot;Journal of Geophysical Research: Biogeosciences&quot;,&quot;DOI&quot;:&quot;10.1029/2022JG006954&quot;,&quot;ISSN&quot;:&quot;21698961&quot;,&quot;issued&quot;:{&quot;date-parts&quot;:[[2023,1,1]]},&quot;abstract&quot;:&quot;Rivers and streams are control points for CO2 emission to the air (fCO2), with emission rates often exceeding internal metabolism (net ecosystem production, NEP). The difference is usually attributed to CO2-supersaturated groundwater inputs from upland soil respiration and rock weathering, but this implies a terrestrial-to-aquatic C transfer greater than estimated by terrestrial mass balance. One explanation is that riparian zones—rich in organic and inorganic C but mostly neglected in terrestrial mass balances—contribute disproportionately to fCO2. To test this hypothesis, we measured fCO2, NEP, and the lateral CO2 contributions from both terrestrial uplands (TER) and riparian wetlands (RIP) for seven reaches in a lowland river network in Florida, USA. NEP contributed about half of fCO2, but the remaining CO2 emission was generally much larger than measured TER. The relative importance of RIP versus TER varied markedly between contrasting hydrogeologic settings: RIP contributed 49% of fCO2 where geologic confinement forced lateral drainage through riparian soils, but only 12% where unconfined karst allowed deeper groundwater flowpaths that bypassed riparian zones. On a land area basis, the narrow riparian corridor yielded far more CO2 than the terrestrial uplands (33.1 vs. 1.4 g-C m−2 yr−1), resulting in river corridors (i.e., stream channel plus adjacent wetlands, NEP + RIP) sourcing 87% of fCO2 to streams. Our findings imply that true terrestrial CO2 subsidies to streams may be smaller than previously estimated by aquatic mass balance and highlight the importance of explicitly integrating riparian zones into the conceptual model for terrestrial-to-aquatic C transfer.&quot;,&quot;publisher&quot;:&quot;John Wiley and Sons Inc&quot;,&quot;issue&quot;:&quot;1&quot;,&quot;volume&quot;:&quot;128&quot;,&quot;container-title-short&quot;:&quot;J Geophys Res Biogeosci&quot;},&quot;isTemporary&quot;:false}]},{&quot;citationID&quot;:&quot;MENDELEY_CITATION_d76beaaa-eb3b-4713-a7a7-0e5b4c567c92&quot;,&quot;properties&quot;:{&quot;noteIndex&quot;:0},&quot;isEdited&quot;:false,&quot;manualOverride&quot;:{&quot;isManuallyOverridden&quot;:true,&quot;citeprocText&quot;:&quot;(Hall et al., 2016)&quot;,&quot;manualOverrideText&quot;:&quot;(Hall et al., 2016; Siemens &amp; Villarreal, 2003)&quot;},&quot;citationTag&quot;:&quot;MENDELEY_CITATION_v3_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&quot;,&quot;citationItems&quot;:[{&quot;id&quot;:&quot;7f4fe5e8-fafc-3ea8-bf9c-10ad1613540d&quot;,&quot;itemData&quot;:{&quot;type&quot;:&quot;article-journal&quot;,&quot;id&quot;:&quot;7f4fe5e8-fafc-3ea8-bf9c-10ad1613540d&quot;,&quot;title&quot;:&quot;Metabolism, Gas Exchange, and Carbon Spiraling in Rivers&quot;,&quot;author&quot;:[{&quot;family&quot;:&quot;Hall&quot;,&quot;given&quot;:&quot;Robert O.&quot;,&quot;parse-names&quot;:false,&quot;dropping-particle&quot;:&quot;&quot;,&quot;non-dropping-particle&quot;:&quot;&quot;},{&quot;family&quot;:&quot;Tank&quot;,&quot;given&quot;:&quot;Jennifer L.&quot;,&quot;parse-names&quot;:false,&quot;dropping-particle&quot;:&quot;&quot;,&quot;non-dropping-particle&quot;:&quot;&quot;},{&quot;family&quot;:&quot;Baker&quot;,&quot;given&quot;:&quot;Michelle A.&quot;,&quot;parse-names&quot;:false,&quot;dropping-particle&quot;:&quot;&quot;,&quot;non-dropping-particle&quot;:&quot;&quot;},{&quot;family&quot;:&quot;Rosi-Marshall&quot;,&quot;given&quot;:&quot;Emma J.&quot;,&quot;parse-names&quot;:false,&quot;dropping-particle&quot;:&quot;&quot;,&quot;non-dropping-particle&quot;:&quot;&quot;},{&quot;family&quot;:&quot;Hotchkiss&quot;,&quot;given&quot;:&quot;Erin R.&quot;,&quot;parse-names&quot;:false,&quot;dropping-particle&quot;:&quot;&quot;,&quot;non-dropping-particle&quot;:&quot;&quot;}],&quot;container-title&quot;:&quot;Ecosystems&quot;,&quot;DOI&quot;:&quot;10.1007/s10021-015-9918-1&quot;,&quot;ISSN&quot;:&quot;14350629&quot;,&quot;issued&quot;:{&quot;date-parts&quot;:[[2016,1,1]]},&quot;page&quot;:&quot;73-86&quot;,&quot;abstract&quot;:&quot;Ecosystem metabolism, that is, gross primary productivity (GPP) and ecosystem respiration (ER), controls organic carbon (OC) cycling in stream and river networks and is expected to vary predictably with network position. However, estimates of metabolism in small streams outnumber those from rivers such that there are limited empirical data comparing metabolism across a range of stream and river sizes. We measured metabolism in 14 rivers (discharge range 14–84 m3 s−1) in the Western and Midwestern United States (US). We estimated GPP, ER, and gas exchange rates using a Lagrangian, 2-station oxygen model solved in a Bayesian framework. GPP ranged from 0.6–22 g O2 m−2 d−1 and ER tracked GPP, suggesting that autotrophic production supports much of riverine ER in summer. Net ecosystem production, the balance between GPP and ER was 0 or greater in 4 rivers showing autotrophy on that day. River velocity and slope predicted gas exchange estimates from these 14 rivers in agreement with empirical models. Carbon turnover lengths (that is, the distance traveled before OC is mineralized to CO2) ranged from 38 to 1190 km, with the longest turnover lengths in high-sediment, arid-land rivers. We also compared estimated turnover lengths with the relative length of the river segment between major tributaries or lakes; the mean ratio of carbon turnover length to river length was 1.6, demonstrating that rivers can mineralize much of the OC load along their length at baseflow. Carbon mineralization velocities ranged from 0.05 to 0.81 m d−1, and were not different than measurements from small streams. Given high GPP relative to ER, combined with generally short OC spiraling lengths, rivers can be highly reactive with regard to OC cycling.&quot;,&quot;publisher&quot;:&quot;Springer New York LLC&quot;,&quot;issue&quot;:&quot;1&quot;,&quot;volume&quot;:&quot;19&quot;,&quot;container-title-short&quot;:&quot;&quot;},&quot;isTemporary&quot;:false}]},{&quot;citationID&quot;:&quot;MENDELEY_CITATION_69b51cd4-f9ba-4f51-a6f8-baeda65db5db&quot;,&quot;properties&quot;:{&quot;noteIndex&quot;:0},&quot;isEdited&quot;:false,&quot;manualOverride&quot;:{&quot;isManuallyOverridden&quot;:false,&quot;citeprocText&quot;:&quot;(Drake et al., 2018)&quot;,&quot;manualOverrideText&quot;:&quot;&quot;},&quot;citationTag&quot;:&quot;MENDELEY_CITATION_v3_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&quot;,&quot;citationItems&quot;:[{&quot;id&quot;:&quot;63b1ac33-0784-3114-9830-747259662836&quot;,&quot;itemData&quot;:{&quot;type&quot;:&quot;article&quot;,&quot;id&quot;:&quot;63b1ac33-0784-3114-9830-747259662836&quot;,&quot;title&quot;:&quot;Terrestrial carbon inputs to inland waters: A current synthesis of estimates and uncertainty&quot;,&quot;author&quot;:[{&quot;family&quot;:&quot;Drake&quot;,&quot;given&quot;:&quot;Travis W.&quot;,&quot;parse-names&quot;:false,&quot;dropping-particle&quot;:&quot;&quot;,&quot;non-dropping-particle&quot;:&quot;&quot;},{&quot;family&quot;:&quot;Raymond&quot;,&quot;given&quot;:&quot;Peter A.&quot;,&quot;parse-names&quot;:false,&quot;dropping-particle&quot;:&quot;&quot;,&quot;non-dropping-particle&quot;:&quot;&quot;},{&quot;family&quot;:&quot;Spencer&quot;,&quot;given&quot;:&quot;Robert G.M.&quot;,&quot;parse-names&quot;:false,&quot;dropping-particle&quot;:&quot;&quot;,&quot;non-dropping-particle&quot;:&quot;&quot;}],&quot;container-title&quot;:&quot;Limnology And Oceanography Letters&quot;,&quot;DOI&quot;:&quot;10.1002/lol2.10055&quot;,&quot;ISSN&quot;:&quot;23782242&quot;,&quot;issued&quot;:{&quot;date-parts&quot;:[[2018,6,1]]},&quot;page&quot;:&quot;132-142&quot;,&quot;abstract&quot;:&quot;Globally, inland waters receive a significant but ill-defined quantity of terrestrial carbon (C). When summed, the contemporary estimates for the three possible fates of C in inland waters (storage, outgassing, and export) highlight that terrestrial landscapes may deliver upward of 5.1 Pg of C annually. This review of flux estimates over the last decade has revealed an average increase of ∼ 0.3 Pg C yr−1, indicating a historical underestimation of the amount of terrestrial-C exported to inland waters. The continual increase in the estimates also underscores large data gaps and uncertainty. As research continues to refine these aquatic fluxes, especially C outgassed from the humid tropics and other understudied regions, we expect the global estimate of terrestrial-C transferred to inland waters to rise. An important implication of this upward refinement is that terrestrial net ecosystem production may be overestimated with ramifications for modeling of the global C cycle.&quot;,&quot;publisher&quot;:&quot;John Wiley and Sons Inc&quot;,&quot;issue&quot;:&quot;3&quot;,&quot;volume&quot;:&quot;3&quot;,&quot;container-title-short&quot;:&quot;Limnol Oceanogr Lett&quot;},&quot;isTemporary&quot;:false}]},{&quot;citationID&quot;:&quot;MENDELEY_CITATION_8f666ffa-e553-4d04-b5d7-2dfe1e9cf0fc&quot;,&quot;properties&quot;:{&quot;noteIndex&quot;:0},&quot;isEdited&quot;:false,&quot;manualOverride&quot;:{&quot;isManuallyOverridden&quot;:false,&quot;citeprocText&quot;:&quot;(Abril et al., 2014; Bertuzzo et al., 2022)&quot;,&quot;manualOverrideText&quot;:&quot;&quot;},&quot;citationTag&quot;:&quot;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&quot;,&quot;citationItems&quot;:[{&quot;id&quot;:&quot;0798f7ad-d51f-3d92-ae39-963c75e361e5&quot;,&quot;itemData&quot;:{&quot;type&quot;:&quot;article-journal&quot;,&quot;id&quot;:&quot;0798f7ad-d51f-3d92-ae39-963c75e361e5&quot;,&quot;title&quot;:&quot;Amazon River carbon dioxide outgassing fuelled by wetlands&quot;,&quot;author&quot;:[{&quot;family&quot;:&quot;Abril&quot;,&quot;given&quot;:&quot;Gwenaël&quot;,&quot;parse-names&quot;:false,&quot;dropping-particle&quot;:&quot;&quot;,&quot;non-dropping-particle&quot;:&quot;&quot;},{&quot;family&quot;:&quot;Martinez&quot;,&quot;given&quot;:&quot;Jean Michel&quot;,&quot;parse-names&quot;:false,&quot;dropping-particle&quot;:&quot;&quot;,&quot;non-dropping-particle&quot;:&quot;&quot;},{&quot;family&quot;:&quot;Artigas&quot;,&quot;given&quot;:&quot;L. Felipe&quot;,&quot;parse-names&quot;:false,&quot;dropping-particle&quot;:&quot;&quot;,&quot;non-dropping-particle&quot;:&quot;&quot;},{&quot;family&quot;:&quot;Moreira-Turcq&quot;,&quot;given&quot;:&quot;Patricia&quot;,&quot;parse-names&quot;:false,&quot;dropping-particle&quot;:&quot;&quot;,&quot;non-dropping-particle&quot;:&quot;&quot;},{&quot;family&quot;:&quot;Benedetti&quot;,&quot;given&quot;:&quot;Marc F.&quot;,&quot;parse-names&quot;:false,&quot;dropping-particle&quot;:&quot;&quot;,&quot;non-dropping-particle&quot;:&quot;&quot;},{&quot;family&quot;:&quot;Vidal&quot;,&quot;given&quot;:&quot;Luciana&quot;,&quot;parse-names&quot;:false,&quot;dropping-particle&quot;:&quot;&quot;,&quot;non-dropping-particle&quot;:&quot;&quot;},{&quot;family&quot;:&quot;Meziane&quot;,&quot;given&quot;:&quot;Tarik&quot;,&quot;parse-names&quot;:false,&quot;dropping-particle&quot;:&quot;&quot;,&quot;non-dropping-particle&quot;:&quot;&quot;},{&quot;family&quot;:&quot;Kim&quot;,&quot;given&quot;:&quot;Jung Hyun&quot;,&quot;parse-names&quot;:false,&quot;dropping-particle&quot;:&quot;&quot;,&quot;non-dropping-particle&quot;:&quot;&quot;},{&quot;family&quot;:&quot;Bernardes&quot;,&quot;given&quot;:&quot;Marcelo C.&quot;,&quot;parse-names&quot;:false,&quot;dropping-particle&quot;:&quot;&quot;,&quot;non-dropping-particle&quot;:&quot;&quot;},{&quot;family&quot;:&quot;Savoye&quot;,&quot;given&quot;:&quot;Nicolas&quot;,&quot;parse-names&quot;:false,&quot;dropping-particle&quot;:&quot;&quot;,&quot;non-dropping-particle&quot;:&quot;&quot;},{&quot;family&quot;:&quot;Deborde&quot;,&quot;given&quot;:&quot;Jonathan&quot;,&quot;parse-names&quot;:false,&quot;dropping-particle&quot;:&quot;&quot;,&quot;non-dropping-particle&quot;:&quot;&quot;},{&quot;family&quot;:&quot;Souza&quot;,&quot;given&quot;:&quot;Edivaldo Lima&quot;,&quot;parse-names&quot;:false,&quot;dropping-particle&quot;:&quot;&quot;,&quot;non-dropping-particle&quot;:&quot;&quot;},{&quot;family&quot;:&quot;Albéric&quot;,&quot;given&quot;:&quot;Patrick&quot;,&quot;parse-names&quot;:false,&quot;dropping-particle&quot;:&quot;&quot;,&quot;non-dropping-particle&quot;:&quot;&quot;},{&quot;family&quot;:&quot;Landim De Souza&quot;,&quot;given&quot;:&quot;Marcelo F.&quot;,&quot;parse-names&quot;:false,&quot;dropping-particle&quot;:&quot;&quot;,&quot;non-dropping-particle&quot;:&quot;&quot;},{&quot;family&quot;:&quot;Roland&quot;,&quot;given&quot;:&quot;Fabio&quot;,&quot;parse-names&quot;:false,&quot;dropping-particle&quot;:&quot;&quot;,&quot;non-dropping-particle&quot;:&quot;&quot;}],&quot;container-title&quot;:&quot;Nature&quot;,&quot;DOI&quot;:&quot;10.1038/nature12797&quot;,&quot;ISSN&quot;:&quot;00280836&quot;,&quot;PMID&quot;:&quot;24336199&quot;,&quot;issued&quot;:{&quot;date-parts&quot;:[[2014]]},&quot;page&quot;:&quot;395-398&quot;,&quot;abstract&quot;:&quot;River systems connect the terrestrial biosphere, the atmosphere and the ocean in the global carbon cycle. A recent estimate suggests that up to 3 petagrams of carbon per year could be emitted as carbon dioxide (CO 2) from global inland waters, offsetting the carbon uptake by terrestrial ecosystems. It is generally assumed that inland waters emit carbon that has been previously fixed upstream by land plant photosynthesis, then transferred to soils, and subsequently transported downstream in run-off. But at the scale of entire drainage basins, the lateral carbon fluxes carried by small rivers upstream do not account for all of the CO 2 emitted from inundated areas downstream. Three-quarters of the world's flooded land consists of temporary wetlands, but the contribution of these productive ecosystems to the inland water carbon budget has been largely overlooked. Here we show that wetlands pump large amounts of atmospheric CO 2 into river waters in the floodplains of the central Amazon. Flooded forests and floating vegetation export large amounts of carbon to river waters and the dissolved CO 2 can be transported dozens to hundreds of kilometres downstream before being emitted. We estimate that Amazonian wetlands export half of their gross primary production to river waters as dissolved CO 2 and organic carbon, compared with only a few per cent of gross primary production exported in upland (not flooded) ecosystems. Moreover, we suggest that wetland carbon export is potentially large enough to account for at least the 0.21 petagrams of carbon emitted per year as CO 2 from the central Amazon River and its floodplains. Global carbon budgets should explicitly address temporary or vegetated flooded areas, because these ecosystems combine high aerial primary production with large, fast carbon export, potentially supporting a substantial fraction of CO 2 evasion from inland waters. © 2014 Macmillan Publishers Limited. All rights reserved.&quot;,&quot;issue&quot;:&quot;7483&quot;,&quot;volume&quot;:&quot;505&quot;,&quot;container-title-short&quot;:&quot;Nature&quot;},&quot;isTemporary&quot;:false},{&quot;id&quot;:&quot;da10ba94-6632-3190-bd90-64eb849f6030&quot;,&quot;itemData&quot;:{&quot;type&quot;:&quot;article-journal&quot;,&quot;id&quot;:&quot;da10ba94-6632-3190-bd90-64eb849f6030&quot;,&quot;title&quot;:&quot;Respiration regimes in rivers: Partitioning source-specific respiration from metabolism time series&quot;,&quot;author&quot;:[{&quot;family&quot;:&quot;Bertuzzo&quot;,&quot;given&quot;:&quot;Enrico&quot;,&quot;parse-names&quot;:false,&quot;dropping-particle&quot;:&quot;&quot;,&quot;non-dropping-particle&quot;:&quot;&quot;},{&quot;family&quot;:&quot;Hotchkiss&quot;,&quot;given&quot;:&quot;Erin R.&quot;,&quot;parse-names&quot;:false,&quot;dropping-particle&quot;:&quot;&quot;,&quot;non-dropping-particle&quot;:&quot;&quot;},{&quot;family&quot;:&quot;Argerich&quot;,&quot;given&quot;:&quot;Alba&quot;,&quot;parse-names&quot;:false,&quot;dropping-particle&quot;:&quot;&quot;,&quot;non-dropping-particle&quot;:&quot;&quot;},{&quot;family&quot;:&quot;Kominoski&quot;,&quot;given&quot;:&quot;John S.&quot;,&quot;parse-names&quot;:false,&quot;dropping-particle&quot;:&quot;&quot;,&quot;non-dropping-particle&quot;:&quot;&quot;},{&quot;family&quot;:&quot;Oviedo-Vargas&quot;,&quot;given&quot;:&quot;Diana&quot;,&quot;parse-names&quot;:false,&quot;dropping-particle&quot;:&quot;&quot;,&quot;non-dropping-particle&quot;:&quot;&quot;},{&quot;family&quot;:&quot;Savoy&quot;,&quot;given&quot;:&quot;Philip&quot;,&quot;parse-names&quot;:false,&quot;dropping-particle&quot;:&quot;&quot;,&quot;non-dropping-particle&quot;:&quot;&quot;},{&quot;family&quot;:&quot;Scarlett&quot;,&quot;given&quot;:&quot;Rachel&quot;,&quot;parse-names&quot;:false,&quot;dropping-particle&quot;:&quot;&quot;,&quot;non-dropping-particle&quot;:&quot;&quot;},{&quot;family&quot;:&quot;Schiller&quot;,&quot;given&quot;:&quot;Daniel&quot;,&quot;parse-names&quot;:false,&quot;dropping-particle&quot;:&quot;&quot;,&quot;non-dropping-particle&quot;:&quot;von&quot;},{&quot;family&quot;:&quot;Heffernan&quot;,&quot;given&quot;:&quot;James B.&quot;,&quot;parse-names&quot;:false,&quot;dropping-particle&quot;:&quot;&quot;,&quot;non-dropping-particle&quot;:&quot;&quot;}],&quot;container-title&quot;:&quot;Limnology and Oceanography&quot;,&quot;container-title-short&quot;:&quot;Limnol Oceanogr&quot;,&quot;DOI&quot;:&quot;10.1002/lno.12207&quot;,&quot;ISSN&quot;:&quot;19395590&quot;,&quot;issued&quot;:{&quot;date-parts&quot;:[[2022,11,1]]},&quot;page&quot;:&quot;2374-2388&quot;,&quot;abstract&quot;:&quot;Respiration in streams is controlled by the timing, magnitude, and quality of organic matter (OM) inputs from internal primary production and external fluxes. Here, we estimated the contribution of different OM sources to seasonal, annual, and event-driven characteristics of whole-stream ecosystem respiration (ER) using an inverse modeling framework that accounts for possible time-lags between OM inputs and respiration. We modeled site-specific, dynamic OM stocks contributing to ER: autochthonous OM from gross primary production (GPP); allochthonous OM delivered during flow events; and seasonal pulses of leaf litter. OM stored in the sediment and dissolved organic matter (DOM) transported during baseflow were modeled as a stable stock contributing to baseline respiration. We applied this modeling framework to five streams with different catchment size, climate, and canopy cover, where multi-year time series of ER and environmental variables were available. Overall, the model explained between 53% and 74% of observed ER dynamics. Respiration of autochthonous OM tracked seasonal peaks in GPP in spring or summer. Increases in ER were often associated with high-flow events. Respiration associated with litter inputs was larger in smaller streams. Time lags between leaf inputs and respiration were longer than for other OM sources, likely due to lower biological reactivity. Model estimates of source-specific ER and OM stocks compared well with existing measures of OM stocks, inputs, and respiration or decomposition. Our modeling approach has the potential to expand the scale of comparative analyses of OM dynamics within and among freshwater ecosystems.&quot;,&quot;publisher&quot;:&quot;John Wiley and Sons Inc&quot;,&quot;issue&quot;:&quot;11&quot;,&quot;volume&quot;:&quot;67&quot;},&quot;isTemporary&quot;:false}]},{&quot;citationID&quot;:&quot;MENDELEY_CITATION_9c07c2d1-f471-4613-abaa-b02e2e5875c8&quot;,&quot;properties&quot;:{&quot;noteIndex&quot;:0},&quot;isEdited&quot;:false,&quot;manualOverride&quot;:{&quot;isManuallyOverridden&quot;:false,&quot;citeprocText&quot;:&quot;(Liu et al., 2022; Zarnetske et al., 2018)&quot;,&quot;manualOverrideText&quot;:&quot;&quot;},&quot;citationTag&quot;:&quot;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&quot;,&quot;citationItems&quot;:[{&quot;id&quot;:&quot;54a71848-4136-3f7d-80ab-45faee4602e3&quot;,&quot;itemData&quot;:{&quot;type&quot;:&quot;article-journal&quot;,&quot;id&quot;:&quot;54a71848-4136-3f7d-80ab-45faee4602e3&quot;,&quot;title&quot;:&quot;Generality of Hydrologic Transport Limitation of Watershed Organic Carbon Flux Across Ecoregions of the United States&quot;,&quot;author&quot;:[{&quot;family&quot;:&quot;Zarnetske&quot;,&quot;given&quot;:&quot;Jay P.&quot;,&quot;parse-names&quot;:false,&quot;dropping-particle&quot;:&quot;&quot;,&quot;non-dropping-particle&quot;:&quot;&quot;},{&quot;family&quot;:&quot;Bouda&quot;,&quot;given&quot;:&quot;Martin&quot;,&quot;parse-names&quot;:false,&quot;dropping-particle&quot;:&quot;&quot;,&quot;non-dropping-particle&quot;:&quot;&quot;},{&quot;family&quot;:&quot;Abbott&quot;,&quot;given&quot;:&quot;Benjamin W.&quot;,&quot;parse-names&quot;:false,&quot;dropping-particle&quot;:&quot;&quot;,&quot;non-dropping-particle&quot;:&quot;&quot;},{&quot;family&quot;:&quot;Saiers&quot;,&quot;given&quot;:&quot;James&quot;,&quot;parse-names&quot;:false,&quot;dropping-particle&quot;:&quot;&quot;,&quot;non-dropping-particle&quot;:&quot;&quot;},{&quot;family&quot;:&quot;Raymond&quot;,&quot;given&quot;:&quot;Peter A.&quot;,&quot;parse-names&quot;:false,&quot;dropping-particle&quot;:&quot;&quot;,&quot;non-dropping-particle&quot;:&quot;&quot;}],&quot;container-title&quot;:&quot;Geophysical Research Letters&quot;,&quot;DOI&quot;:&quot;10.1029/2018GL080005&quot;,&quot;ISSN&quot;:&quot;19448007&quot;,&quot;issued&quot;:{&quot;date-parts&quot;:[[2018,11,16]]},&quot;page&quot;:&quot;11,702-11,711&quot;,&quot;abstract&quot;:&quot;Although the flux of dissolved organic carbon (DOC) through freshwaters is nearly equivalent to the net carbon uptake of all terrestrial ecosystems, uncertainty remains about how source processes (carbon production and location) and transport processes (hydrologic connectivity and routing) interact to determine DOC flux across flow conditions and ecoregions. This limits our ability to predict the fluvial carbon flux responses to changes in climate and land use. We used DOC concentration and discharge patterns with ensemble modeling techniques to quantify DOC flux behavior for 1,006 U.S. watersheds spanning diverse climate and land cover conditions. We found that DOC flux was transport-limited (concentration increased with discharge) in 80% of watersheds and that this flux behavior spanned ecoregions and watershed sizes. The generality of transport limitation demonstrates how coupling discharge models with widely available watershed properties could allow DOC flux to be efficiently integrated into landscape and Earth system models.&quot;,&quot;publisher&quot;:&quot;Blackwell Publishing Ltd&quot;,&quot;issue&quot;:&quot;21&quot;,&quot;volume&quot;:&quot;45&quot;,&quot;container-title-short&quot;:&quot;Geophys Res Lett&quot;},&quot;isTemporary&quot;:false},{&quot;id&quot;:&quot;66897c16-0659-3b65-a691-986e0f7d2d0d&quot;,&quot;itemData&quot;:{&quot;type&quot;:&quot;article-journal&quot;,&quot;id&quot;:&quot;66897c16-0659-3b65-a691-986e0f7d2d0d&quot;,&quot;title&quot;:&quot;The importance of hydrology in routing terrestrial carbon to the atmosphere via global streams and rivers&quot;,&quot;author&quot;:[{&quot;family&quot;:&quot;Liu&quot;,&quot;given&quot;:&quot;Shaoda&quot;,&quot;parse-names&quot;:false,&quot;dropping-particle&quot;:&quot;&quot;,&quot;non-dropping-particle&quot;:&quot;&quot;},{&quot;family&quot;:&quot;Kuhn&quot;,&quot;given&quot;:&quot;Catherine&quot;,&quot;parse-names&quot;:false,&quot;dropping-particle&quot;:&quot;&quot;,&quot;non-dropping-particle&quot;:&quot;&quot;},{&quot;family&quot;:&quot;Amatulli&quot;,&quot;given&quot;:&quot;Giuseppe&quot;,&quot;parse-names&quot;:false,&quot;dropping-particle&quot;:&quot;&quot;,&quot;non-dropping-particle&quot;:&quot;&quot;},{&quot;family&quot;:&quot;Aho&quot;,&quot;given&quot;:&quot;Kelly&quot;,&quot;parse-names&quot;:false,&quot;dropping-particle&quot;:&quot;&quot;,&quot;non-dropping-particle&quot;:&quot;&quot;},{&quot;family&quot;:&quot;Butman&quot;,&quot;given&quot;:&quot;David E&quot;,&quot;parse-names&quot;:false,&quot;dropping-particle&quot;:&quot;&quot;,&quot;non-dropping-particle&quot;:&quot;&quot;},{&quot;family&quot;:&quot;Allen&quot;,&quot;given&quot;:&quot;George H&quot;,&quot;parse-names&quot;:false,&quot;dropping-particle&quot;:&quot;&quot;,&quot;non-dropping-particle&quot;:&quot;&quot;},{&quot;family&quot;:&quot;Lin&quot;,&quot;given&quot;:&quot;Peirong&quot;,&quot;parse-names&quot;:false,&quot;dropping-particle&quot;:&quot;&quot;,&quot;non-dropping-particle&quot;:&quot;&quot;},{&quot;family&quot;:&quot;Pan&quot;,&quot;given&quot;:&quot;Ming&quot;,&quot;parse-names&quot;:false,&quot;dropping-particle&quot;:&quot;&quot;,&quot;non-dropping-particle&quot;:&quot;&quot;},{&quot;family&quot;:&quot;Yamazaki&quot;,&quot;given&quot;:&quot;Dai&quot;,&quot;parse-names&quot;:false,&quot;dropping-particle&quot;:&quot;&quot;,&quot;non-dropping-particle&quot;:&quot;&quot;},{&quot;family&quot;:&quot;Brinkerhoff&quot;,&quot;given&quot;:&quot;Craig&quot;,&quot;parse-names&quot;:false,&quot;dropping-particle&quot;:&quot;&quot;,&quot;non-dropping-particle&quot;:&quot;&quot;},{&quot;family&quot;:&quot;Gleason&quot;,&quot;given&quot;:&quot;Colin&quot;,&quot;parse-names&quot;:false,&quot;dropping-particle&quot;:&quot;&quot;,&quot;non-dropping-particle&quot;:&quot;&quot;},{&quot;family&quot;:&quot;Xia&quot;,&quot;given&quot;:&quot;Xinghui&quot;,&quot;parse-names&quot;:false,&quot;dropping-particle&quot;:&quot;&quot;,&quot;non-dropping-particle&quot;:&quot;&quot;},{&quot;family&quot;:&quot;Raymond&quot;,&quot;given&quot;:&quot;Peter A&quot;,&quot;parse-names&quot;:false,&quot;dropping-particle&quot;:&quot;&quot;,&quot;non-dropping-particle&quot;:&quot;&quot;}],&quot;DOI&quot;:&quot;10.1073/pnas.2106322119/-/DCSupplemental&quot;,&quot;ISBN&quot;:&quot;2106322119&quot;,&quot;issued&quot;:{&quot;date-parts&quot;:[[2022]]},&quot;abstract&quot;:&quot;The magnitude of stream and river carbon dioxide (CO 2) emission is affected by seasonal changes in watershed biogeochemistry and hydrology. Global estimates of this flux are, however, uncertain, relying on calculated values for CO 2 and lacking spatial accuracy or seasonal variations critical for understanding macroecosystem controls of the flux. Here, we compiled 5,910 direct measurements of fluvial CO 2 partial pressure and modeled them against watershed properties to resolve reach-scale monthly variations of the flux. The direct measurements were then combined with seasonally resolved gas transfer velocity and river surface area estimates from a recent global hydrography dataset to constrain the flux at the monthly scale. Globally, fluvial CO 2 emission varies between 112 and 209 Tg of carbon per month. The monthly flux varies much more in Arctic and northern temperate rivers than in tropical and southern temperate rivers (coefficient of variation: 46 to 95 vs. 6 to 12%). Annual fluvial CO 2 emission to terrestrial gross primary production (GPP) ratio is highly variable across regions, ranging from negligible (&lt;0.2%) to 18%. Nonlinear regressions suggest a saturating increase in GPP and a nonsaturating, steeper increase in fluvial CO 2 emission with discharge across regions, which leads to higher percentages of GPP being shunted into rivers for evasion in wetter regions. This highlights the importance of hydrology, in particular water throughput, in routing terrestrial carbon to the atmosphere via the global drainage networks. Our results suggest the need to account for the differential hydrological responses of terrestrial-atmospheric vs. fluvial-atmospheric carbon exchanges in plumbing the terrestrial carbon budget. carbon dioxide j greenhouse gases j hydrology j inland waters j biogeochemistry T he Earth's water, carbon, and energy fluxes follow seasonal variations in the Earth's solar radiation and climate variability (1, 2). As an integral part of terrestrial landscapes, streams and rivers receive significant water and carbon inputs from terrestrial and wetland ecosystems, which are further processed along the river to ocean continuum (3). As the largest carbon flux mediated by fluvial systems, carbon dioxide (CO 2) emission from stream and river surfaces (4-7) is double the lateral carbon transport to oceans (8), yet its spatial and temporal variations are not fully resolved. Stream and river CO 2 evasion changes considerably across space and time due to biogeochemical responses to climatic factors (3), the physics governing the transfer of gas across the water-air interface (9), and seasonal variations in the spatial extent of drainage networks (10, 11). However, seasonal variability of the flux has not been determined at the global scale, limiting our ability to understand controls at the macrosystem level. The rate at which streams and rivers exchange CO 2 with the atmosphere is determined by three factors: dissolved CO 2 concentration (often expressed as an equivalent atmospheric partial pressure [pCO 2 ]), water surface gas transfer velocity (k), and water surface area. To estimate flux at the monthly scale, all three factors need to be resolved at the same or finer temporal scale(s). To date, existing spatially explicit estimates of river-ine CO 2 emission at the global scale (4, 12) relied exclusively on pCO 2 calculated from carbonate equilibria and historical archives of pH and alkalinity measurements. While these data have reasonable spatial coverage, the carbonate equilibria method is subject to inflated pCO 2 estimates due to biased pH measurements (13) and alkalinity contribution from organic acids (14), particularly in low-ionic strength waters. These errors, although reducible within individual datasets (15), are difficult to correct for when scaling globally. This problem has Significance Stream/river carbon dioxide (CO 2) emission has significant spatial and seasonal variations critical for understanding its macroecosystem controls and plumbing of the terrestrial carbon budget. We relied on direct fluvial CO 2 partial pressure measurements and seasonally varying gas transfer velocity and river network surface area estimates to resolve reach-level seasonal variations of the flux at the global scale. The percentage of terrestrial primary production (GPP) shunted into rivers that ultimately contributes to CO 2 evasion increases with discharge across regions, due to a stronger response in fluvial CO 2 evasion to discharge than GPP. This highlights the importance of hydrology, in particular water throughput, in terrestrial-fluvial carbon transfers and the need to account for this effect in plumbing the terrestrial carbon budget.&quot;,&quot;container-title-short&quot;:&quot;&quot;},&quot;isTemporary&quot;:false}]},{&quot;citationID&quot;:&quot;MENDELEY_CITATION_14ac8e83-d609-455e-8518-dbdae513daee&quot;,&quot;properties&quot;:{&quot;noteIndex&quot;:0},&quot;isEdited&quot;:false,&quot;manualOverride&quot;:{&quot;isManuallyOverridden&quot;:false,&quot;citeprocText&quot;:&quot;(Zarnetske et al., 2018)&quot;,&quot;manualOverrideText&quot;:&quot;&quot;},&quot;citationTag&quot;:&quot;MENDELEY_CITATION_v3_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&quot;,&quot;citationItems&quot;:[{&quot;id&quot;:&quot;54a71848-4136-3f7d-80ab-45faee4602e3&quot;,&quot;itemData&quot;:{&quot;type&quot;:&quot;article-journal&quot;,&quot;id&quot;:&quot;54a71848-4136-3f7d-80ab-45faee4602e3&quot;,&quot;title&quot;:&quot;Generality of Hydrologic Transport Limitation of Watershed Organic Carbon Flux Across Ecoregions of the United States&quot;,&quot;author&quot;:[{&quot;family&quot;:&quot;Zarnetske&quot;,&quot;given&quot;:&quot;Jay P.&quot;,&quot;parse-names&quot;:false,&quot;dropping-particle&quot;:&quot;&quot;,&quot;non-dropping-particle&quot;:&quot;&quot;},{&quot;family&quot;:&quot;Bouda&quot;,&quot;given&quot;:&quot;Martin&quot;,&quot;parse-names&quot;:false,&quot;dropping-particle&quot;:&quot;&quot;,&quot;non-dropping-particle&quot;:&quot;&quot;},{&quot;family&quot;:&quot;Abbott&quot;,&quot;given&quot;:&quot;Benjamin W.&quot;,&quot;parse-names&quot;:false,&quot;dropping-particle&quot;:&quot;&quot;,&quot;non-dropping-particle&quot;:&quot;&quot;},{&quot;family&quot;:&quot;Saiers&quot;,&quot;given&quot;:&quot;James&quot;,&quot;parse-names&quot;:false,&quot;dropping-particle&quot;:&quot;&quot;,&quot;non-dropping-particle&quot;:&quot;&quot;},{&quot;family&quot;:&quot;Raymond&quot;,&quot;given&quot;:&quot;Peter A.&quot;,&quot;parse-names&quot;:false,&quot;dropping-particle&quot;:&quot;&quot;,&quot;non-dropping-particle&quot;:&quot;&quot;}],&quot;container-title&quot;:&quot;Geophysical Research Letters&quot;,&quot;DOI&quot;:&quot;10.1029/2018GL080005&quot;,&quot;ISSN&quot;:&quot;19448007&quot;,&quot;issued&quot;:{&quot;date-parts&quot;:[[2018,11,16]]},&quot;page&quot;:&quot;11,702-11,711&quot;,&quot;abstract&quot;:&quot;Although the flux of dissolved organic carbon (DOC) through freshwaters is nearly equivalent to the net carbon uptake of all terrestrial ecosystems, uncertainty remains about how source processes (carbon production and location) and transport processes (hydrologic connectivity and routing) interact to determine DOC flux across flow conditions and ecoregions. This limits our ability to predict the fluvial carbon flux responses to changes in climate and land use. We used DOC concentration and discharge patterns with ensemble modeling techniques to quantify DOC flux behavior for 1,006 U.S. watersheds spanning diverse climate and land cover conditions. We found that DOC flux was transport-limited (concentration increased with discharge) in 80% of watersheds and that this flux behavior spanned ecoregions and watershed sizes. The generality of transport limitation demonstrates how coupling discharge models with widely available watershed properties could allow DOC flux to be efficiently integrated into landscape and Earth system models.&quot;,&quot;publisher&quot;:&quot;Blackwell Publishing Ltd&quot;,&quot;issue&quot;:&quot;21&quot;,&quot;volume&quot;:&quot;45&quot;,&quot;container-title-short&quot;:&quot;Geophys Res Lett&quot;},&quot;isTemporary&quot;:false}]},{&quot;citationID&quot;:&quot;MENDELEY_CITATION_ba42b857-e644-46b0-8a79-6cc2b7034128&quot;,&quot;properties&quot;:{&quot;noteIndex&quot;:0},&quot;isEdited&quot;:false,&quot;manualOverride&quot;:{&quot;isManuallyOverridden&quot;:false,&quot;citeprocText&quot;:&quot;(Bernhardt et al., 2017; Hall et al., 2016; Zarnetske et al., 2018)&quot;,&quot;manualOverrideText&quot;:&quot;&quot;},&quot;citationTag&quot;:&quot;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&quot;,&quot;citationItems&quot;:[{&quot;id&quot;:&quot;54a71848-4136-3f7d-80ab-45faee4602e3&quot;,&quot;itemData&quot;:{&quot;type&quot;:&quot;article-journal&quot;,&quot;id&quot;:&quot;54a71848-4136-3f7d-80ab-45faee4602e3&quot;,&quot;title&quot;:&quot;Generality of Hydrologic Transport Limitation of Watershed Organic Carbon Flux Across Ecoregions of the United States&quot;,&quot;author&quot;:[{&quot;family&quot;:&quot;Zarnetske&quot;,&quot;given&quot;:&quot;Jay P.&quot;,&quot;parse-names&quot;:false,&quot;dropping-particle&quot;:&quot;&quot;,&quot;non-dropping-particle&quot;:&quot;&quot;},{&quot;family&quot;:&quot;Bouda&quot;,&quot;given&quot;:&quot;Martin&quot;,&quot;parse-names&quot;:false,&quot;dropping-particle&quot;:&quot;&quot;,&quot;non-dropping-particle&quot;:&quot;&quot;},{&quot;family&quot;:&quot;Abbott&quot;,&quot;given&quot;:&quot;Benjamin W.&quot;,&quot;parse-names&quot;:false,&quot;dropping-particle&quot;:&quot;&quot;,&quot;non-dropping-particle&quot;:&quot;&quot;},{&quot;family&quot;:&quot;Saiers&quot;,&quot;given&quot;:&quot;James&quot;,&quot;parse-names&quot;:false,&quot;dropping-particle&quot;:&quot;&quot;,&quot;non-dropping-particle&quot;:&quot;&quot;},{&quot;family&quot;:&quot;Raymond&quot;,&quot;given&quot;:&quot;Peter A.&quot;,&quot;parse-names&quot;:false,&quot;dropping-particle&quot;:&quot;&quot;,&quot;non-dropping-particle&quot;:&quot;&quot;}],&quot;container-title&quot;:&quot;Geophysical Research Letters&quot;,&quot;DOI&quot;:&quot;10.1029/2018GL080005&quot;,&quot;ISSN&quot;:&quot;19448007&quot;,&quot;issued&quot;:{&quot;date-parts&quot;:[[2018,11,16]]},&quot;page&quot;:&quot;11,702-11,711&quot;,&quot;abstract&quot;:&quot;Although the flux of dissolved organic carbon (DOC) through freshwaters is nearly equivalent to the net carbon uptake of all terrestrial ecosystems, uncertainty remains about how source processes (carbon production and location) and transport processes (hydrologic connectivity and routing) interact to determine DOC flux across flow conditions and ecoregions. This limits our ability to predict the fluvial carbon flux responses to changes in climate and land use. We used DOC concentration and discharge patterns with ensemble modeling techniques to quantify DOC flux behavior for 1,006 U.S. watersheds spanning diverse climate and land cover conditions. We found that DOC flux was transport-limited (concentration increased with discharge) in 80% of watersheds and that this flux behavior spanned ecoregions and watershed sizes. The generality of transport limitation demonstrates how coupling discharge models with widely available watershed properties could allow DOC flux to be efficiently integrated into landscape and Earth system models.&quot;,&quot;publisher&quot;:&quot;Blackwell Publishing Ltd&quot;,&quot;issue&quot;:&quot;21&quot;,&quot;volume&quot;:&quot;45&quot;,&quot;container-title-short&quot;:&quot;Geophys Res Lett&quot;},&quot;isTemporary&quot;:false},{&quot;id&quot;:&quot;8f3aac13-a195-3fa8-aed1-a46b3de2f986&quot;,&quot;itemData&quot;:{&quot;type&quot;:&quot;article-journal&quot;,&quot;id&quot;:&quot;8f3aac13-a195-3fa8-aed1-a46b3de2f986&quot;,&quot;title&quot;:&quot;Synthetic chemicals as agents of global change&quot;,&quot;author&quot;:[{&quot;family&quot;:&quot;Bernhardt&quot;,&quot;given&quot;:&quot;Emily S.&quot;,&quot;parse-names&quot;:false,&quot;dropping-particle&quot;:&quot;&quot;,&quot;non-dropping-particle&quot;:&quot;&quot;},{&quot;family&quot;:&quot;Rosi&quot;,&quot;given&quot;:&quot;Emma J.&quot;,&quot;parse-names&quot;:false,&quot;dropping-particle&quot;:&quot;&quot;,&quot;non-dropping-particle&quot;:&quot;&quot;},{&quot;family&quot;:&quot;Gessner&quot;,&quot;given&quot;:&quot;Mark O.&quot;,&quot;parse-names&quot;:false,&quot;dropping-particle&quot;:&quot;&quot;,&quot;non-dropping-particle&quot;:&quot;&quot;}],&quot;container-title&quot;:&quot;Frontiers in Ecology and the Environment&quot;,&quot;container-title-short&quot;:&quot;Front Ecol Environ&quot;,&quot;DOI&quot;:&quot;10.1002/fee.1450&quot;,&quot;ISSN&quot;:&quot;15409309&quot;,&quot;issued&quot;:{&quot;date-parts&quot;:[[2017]]},&quot;page&quot;:&quot;84-90&quot;,&quot;abstract&quot;:&quot;Though concerns about the proliferation of synthetic chemicals – including pesticides – gave rise to the modern environmental movement in the early 1960s, synthetic chemical pollution has not been included in most analyses of global change. We examined the rate of change in the production and variety of pesticides, pharmaceuticals, and other synthetic chemicals over the past four decades. We compared these rates to those for well-recognized drivers of global change such as rising atmospheric CO2 concentrations, nutrient pollution, habitat destruction, and biodiversity loss. Our analysis showed that increases in synthetic chemical production and diversification, particularly within the developing world, outpaced these other agents of global change. Despite these trends, mainstream ecological journals, ecological meetings, and ecological funding through the US National Science Foundation devote less than 2% of their journal pages, meeting talks, and science funding, respectively, to the study of synthetic chemicals.&quot;,&quot;issue&quot;:&quot;2&quot;,&quot;volume&quot;:&quot;15&quot;},&quot;isTemporary&quot;:false},{&quot;id&quot;:&quot;7f4fe5e8-fafc-3ea8-bf9c-10ad1613540d&quot;,&quot;itemData&quot;:{&quot;type&quot;:&quot;article-journal&quot;,&quot;id&quot;:&quot;7f4fe5e8-fafc-3ea8-bf9c-10ad1613540d&quot;,&quot;title&quot;:&quot;Metabolism, Gas Exchange, and Carbon Spiraling in Rivers&quot;,&quot;author&quot;:[{&quot;family&quot;:&quot;Hall&quot;,&quot;given&quot;:&quot;Robert O.&quot;,&quot;parse-names&quot;:false,&quot;dropping-particle&quot;:&quot;&quot;,&quot;non-dropping-particle&quot;:&quot;&quot;},{&quot;family&quot;:&quot;Tank&quot;,&quot;given&quot;:&quot;Jennifer L.&quot;,&quot;parse-names&quot;:false,&quot;dropping-particle&quot;:&quot;&quot;,&quot;non-dropping-particle&quot;:&quot;&quot;},{&quot;family&quot;:&quot;Baker&quot;,&quot;given&quot;:&quot;Michelle A.&quot;,&quot;parse-names&quot;:false,&quot;dropping-particle&quot;:&quot;&quot;,&quot;non-dropping-particle&quot;:&quot;&quot;},{&quot;family&quot;:&quot;Rosi-Marshall&quot;,&quot;given&quot;:&quot;Emma J.&quot;,&quot;parse-names&quot;:false,&quot;dropping-particle&quot;:&quot;&quot;,&quot;non-dropping-particle&quot;:&quot;&quot;},{&quot;family&quot;:&quot;Hotchkiss&quot;,&quot;given&quot;:&quot;Erin R.&quot;,&quot;parse-names&quot;:false,&quot;dropping-particle&quot;:&quot;&quot;,&quot;non-dropping-particle&quot;:&quot;&quot;}],&quot;container-title&quot;:&quot;Ecosystems&quot;,&quot;DOI&quot;:&quot;10.1007/s10021-015-9918-1&quot;,&quot;ISSN&quot;:&quot;14350629&quot;,&quot;issued&quot;:{&quot;date-parts&quot;:[[2016,1,1]]},&quot;page&quot;:&quot;73-86&quot;,&quot;abstract&quot;:&quot;Ecosystem metabolism, that is, gross primary productivity (GPP) and ecosystem respiration (ER), controls organic carbon (OC) cycling in stream and river networks and is expected to vary predictably with network position. However, estimates of metabolism in small streams outnumber those from rivers such that there are limited empirical data comparing metabolism across a range of stream and river sizes. We measured metabolism in 14 rivers (discharge range 14–84 m3 s−1) in the Western and Midwestern United States (US). We estimated GPP, ER, and gas exchange rates using a Lagrangian, 2-station oxygen model solved in a Bayesian framework. GPP ranged from 0.6–22 g O2 m−2 d−1 and ER tracked GPP, suggesting that autotrophic production supports much of riverine ER in summer. Net ecosystem production, the balance between GPP and ER was 0 or greater in 4 rivers showing autotrophy on that day. River velocity and slope predicted gas exchange estimates from these 14 rivers in agreement with empirical models. Carbon turnover lengths (that is, the distance traveled before OC is mineralized to CO2) ranged from 38 to 1190 km, with the longest turnover lengths in high-sediment, arid-land rivers. We also compared estimated turnover lengths with the relative length of the river segment between major tributaries or lakes; the mean ratio of carbon turnover length to river length was 1.6, demonstrating that rivers can mineralize much of the OC load along their length at baseflow. Carbon mineralization velocities ranged from 0.05 to 0.81 m d−1, and were not different than measurements from small streams. Given high GPP relative to ER, combined with generally short OC spiraling lengths, rivers can be highly reactive with regard to OC cycling.&quot;,&quot;publisher&quot;:&quot;Springer New York LLC&quot;,&quot;issue&quot;:&quot;1&quot;,&quot;volume&quot;:&quot;19&quot;,&quot;container-title-short&quot;:&quot;&quot;},&quot;isTemporary&quot;:false}]},{&quot;citationID&quot;:&quot;MENDELEY_CITATION_38678a1f-3a9c-4f8d-9ced-37a31bd6a60a&quot;,&quot;properties&quot;:{&quot;noteIndex&quot;:0},&quot;isEdited&quot;:false,&quot;manualOverride&quot;:{&quot;isManuallyOverridden&quot;:false,&quot;citeprocText&quot;:&quot;(Marx et al., 2017)&quot;,&quot;manualOverrideText&quot;:&quot;&quot;},&quot;citationTag&quot;:&quot;MENDELEY_CITATION_v3_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&quot;,&quot;citationItems&quot;:[{&quot;id&quot;:&quot;3df8c4ba-1563-3a18-b104-01a941c5b75b&quot;,&quot;itemData&quot;:{&quot;type&quot;:&quot;article-journal&quot;,&quot;id&quot;:&quot;3df8c4ba-1563-3a18-b104-01a941c5b75b&quot;,&quot;title&quot;:&quot;A review of CO2 and associated carbon dynamics in headwater streams: A global perspective&quot;,&quot;author&quot;:[{&quot;family&quot;:&quot;Marx&quot;,&quot;given&quot;:&quot;A.&quot;,&quot;parse-names&quot;:false,&quot;dropping-particle&quot;:&quot;&quot;,&quot;non-dropping-particle&quot;:&quot;&quot;},{&quot;family&quot;:&quot;Dusek&quot;,&quot;given&quot;:&quot;J.&quot;,&quot;parse-names&quot;:false,&quot;dropping-particle&quot;:&quot;&quot;,&quot;non-dropping-particle&quot;:&quot;&quot;},{&quot;family&quot;:&quot;Jankovec&quot;,&quot;given&quot;:&quot;J.&quot;,&quot;parse-names&quot;:false,&quot;dropping-particle&quot;:&quot;&quot;,&quot;non-dropping-particle&quot;:&quot;&quot;},{&quot;family&quot;:&quot;Sanda&quot;,&quot;given&quot;:&quot;M.&quot;,&quot;parse-names&quot;:false,&quot;dropping-particle&quot;:&quot;&quot;,&quot;non-dropping-particle&quot;:&quot;&quot;},{&quot;family&quot;:&quot;Vogel&quot;,&quot;given&quot;:&quot;T.&quot;,&quot;parse-names&quot;:false,&quot;dropping-particle&quot;:&quot;&quot;,&quot;non-dropping-particle&quot;:&quot;&quot;},{&quot;family&quot;:&quot;Geldern&quot;,&quot;given&quot;:&quot;R.&quot;,&quot;parse-names&quot;:false,&quot;dropping-particle&quot;:&quot;&quot;,&quot;non-dropping-particle&quot;:&quot;van&quot;},{&quot;family&quot;:&quot;Hartmann&quot;,&quot;given&quot;:&quot;J.&quot;,&quot;parse-names&quot;:false,&quot;dropping-particle&quot;:&quot;&quot;,&quot;non-dropping-particle&quot;:&quot;&quot;},{&quot;family&quot;:&quot;Barth&quot;,&quot;given&quot;:&quot;J. A.C.&quot;,&quot;parse-names&quot;:false,&quot;dropping-particle&quot;:&quot;&quot;,&quot;non-dropping-particle&quot;:&quot;&quot;}],&quot;container-title&quot;:&quot;Reviews of Geophysics&quot;,&quot;DOI&quot;:&quot;10.1002/2016RG000547&quot;,&quot;ISSN&quot;:&quot;19449208&quot;,&quot;issued&quot;:{&quot;date-parts&quot;:[[2017,6,1]]},&quot;page&quot;:&quot;560-585&quot;,&quot;abstract&quot;:&quot;Terrestrial carbon export via inland aquatic systems is a key process in the global carbon cycle. It includes loss of carbon to the atmosphere via outgassing from rivers, lakes, or reservoirs and carbon fixation in the water column as well as in sediments. This review focuses on headwater streams that are important because their stream biogeochemistry directly reflects carbon input from soils and groundwaters. Major drivers of carbon dioxide partial pressures (pCO2) in streams and mechanisms of terrestrial dissolved inorganic, organic and particulate organic carbon (DIC, DOC, and POC) influxes are summarized in this work. Our analysis indicates that the global river average pCO2 of 3100 ppmV is more often exceeded by contributions from small streams when compared to rivers with larger catchments (&gt; 500 km2). Because of their large proportion in global river networks (&gt; 96% of the total number of streams), headwaters contribute large—but still poorly quantified—amounts of CO2 to the atmosphere. Conservative estimates imply that globally 36% (i.e., 0.93 Pg C yr−1) of total CO2 outgassing from rivers and streams originate from headwaters. We also discuss challenges in determination of CO2 sources, concentrations, and fluxes. To overcome uncertainties of CO2 sources and its outgassing from headwater streams on the global scale, new investigations are needed that should include groundwater data. Such studies would also benefit from applications of integral CO2 outgassing isotope approaches and multiscale geophysical imaging techniques.&quot;,&quot;publisher&quot;:&quot;Blackwell Publishing Ltd&quot;,&quot;issue&quot;:&quot;2&quot;,&quot;volume&quot;:&quot;55&quot;,&quot;container-title-short&quot;:&quot;&quot;},&quot;isTemporary&quot;:false}]},{&quot;citationID&quot;:&quot;MENDELEY_CITATION_a912d32a-af9e-4e72-b9a4-8b14fc9faa6f&quot;,&quot;properties&quot;:{&quot;noteIndex&quot;:0},&quot;isEdited&quot;:false,&quot;manualOverride&quot;:{&quot;isManuallyOverridden&quot;:false,&quot;citeprocText&quot;:&quot;(Zarnetske et al., 2018)&quot;,&quot;manualOverrideText&quot;:&quot;&quot;},&quot;citationTag&quot;:&quot;MENDELEY_CITATION_v3_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&quot;,&quot;citationItems&quot;:[{&quot;id&quot;:&quot;54a71848-4136-3f7d-80ab-45faee4602e3&quot;,&quot;itemData&quot;:{&quot;type&quot;:&quot;article-journal&quot;,&quot;id&quot;:&quot;54a71848-4136-3f7d-80ab-45faee4602e3&quot;,&quot;title&quot;:&quot;Generality of Hydrologic Transport Limitation of Watershed Organic Carbon Flux Across Ecoregions of the United States&quot;,&quot;author&quot;:[{&quot;family&quot;:&quot;Zarnetske&quot;,&quot;given&quot;:&quot;Jay P.&quot;,&quot;parse-names&quot;:false,&quot;dropping-particle&quot;:&quot;&quot;,&quot;non-dropping-particle&quot;:&quot;&quot;},{&quot;family&quot;:&quot;Bouda&quot;,&quot;given&quot;:&quot;Martin&quot;,&quot;parse-names&quot;:false,&quot;dropping-particle&quot;:&quot;&quot;,&quot;non-dropping-particle&quot;:&quot;&quot;},{&quot;family&quot;:&quot;Abbott&quot;,&quot;given&quot;:&quot;Benjamin W.&quot;,&quot;parse-names&quot;:false,&quot;dropping-particle&quot;:&quot;&quot;,&quot;non-dropping-particle&quot;:&quot;&quot;},{&quot;family&quot;:&quot;Saiers&quot;,&quot;given&quot;:&quot;James&quot;,&quot;parse-names&quot;:false,&quot;dropping-particle&quot;:&quot;&quot;,&quot;non-dropping-particle&quot;:&quot;&quot;},{&quot;family&quot;:&quot;Raymond&quot;,&quot;given&quot;:&quot;Peter A.&quot;,&quot;parse-names&quot;:false,&quot;dropping-particle&quot;:&quot;&quot;,&quot;non-dropping-particle&quot;:&quot;&quot;}],&quot;container-title&quot;:&quot;Geophysical Research Letters&quot;,&quot;DOI&quot;:&quot;10.1029/2018GL080005&quot;,&quot;ISSN&quot;:&quot;19448007&quot;,&quot;issued&quot;:{&quot;date-parts&quot;:[[2018,11,16]]},&quot;page&quot;:&quot;11,702-11,711&quot;,&quot;abstract&quot;:&quot;Although the flux of dissolved organic carbon (DOC) through freshwaters is nearly equivalent to the net carbon uptake of all terrestrial ecosystems, uncertainty remains about how source processes (carbon production and location) and transport processes (hydrologic connectivity and routing) interact to determine DOC flux across flow conditions and ecoregions. This limits our ability to predict the fluvial carbon flux responses to changes in climate and land use. We used DOC concentration and discharge patterns with ensemble modeling techniques to quantify DOC flux behavior for 1,006 U.S. watersheds spanning diverse climate and land cover conditions. We found that DOC flux was transport-limited (concentration increased with discharge) in 80% of watersheds and that this flux behavior spanned ecoregions and watershed sizes. The generality of transport limitation demonstrates how coupling discharge models with widely available watershed properties could allow DOC flux to be efficiently integrated into landscape and Earth system models.&quot;,&quot;publisher&quot;:&quot;Blackwell Publishing Ltd&quot;,&quot;issue&quot;:&quot;21&quot;,&quot;volume&quot;:&quot;45&quot;,&quot;container-title-short&quot;:&quot;Geophys Res Lett&quot;},&quot;isTemporary&quot;:false}]},{&quot;citationID&quot;:&quot;MENDELEY_CITATION_663a9200-f2c9-469b-b0f9-9b0ae90a75ee&quot;,&quot;properties&quot;:{&quot;noteIndex&quot;:0},&quot;isEdited&quot;:false,&quot;manualOverride&quot;:{&quot;isManuallyOverridden&quot;:false,&quot;citeprocText&quot;:&quot;(Marx et al., 2017)&quot;,&quot;manualOverrideText&quot;:&quot;&quot;},&quot;citationTag&quot;:&quot;MENDELEY_CITATION_v3_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&quot;,&quot;citationItems&quot;:[{&quot;id&quot;:&quot;3df8c4ba-1563-3a18-b104-01a941c5b75b&quot;,&quot;itemData&quot;:{&quot;type&quot;:&quot;article-journal&quot;,&quot;id&quot;:&quot;3df8c4ba-1563-3a18-b104-01a941c5b75b&quot;,&quot;title&quot;:&quot;A review of CO2 and associated carbon dynamics in headwater streams: A global perspective&quot;,&quot;author&quot;:[{&quot;family&quot;:&quot;Marx&quot;,&quot;given&quot;:&quot;A.&quot;,&quot;parse-names&quot;:false,&quot;dropping-particle&quot;:&quot;&quot;,&quot;non-dropping-particle&quot;:&quot;&quot;},{&quot;family&quot;:&quot;Dusek&quot;,&quot;given&quot;:&quot;J.&quot;,&quot;parse-names&quot;:false,&quot;dropping-particle&quot;:&quot;&quot;,&quot;non-dropping-particle&quot;:&quot;&quot;},{&quot;family&quot;:&quot;Jankovec&quot;,&quot;given&quot;:&quot;J.&quot;,&quot;parse-names&quot;:false,&quot;dropping-particle&quot;:&quot;&quot;,&quot;non-dropping-particle&quot;:&quot;&quot;},{&quot;family&quot;:&quot;Sanda&quot;,&quot;given&quot;:&quot;M.&quot;,&quot;parse-names&quot;:false,&quot;dropping-particle&quot;:&quot;&quot;,&quot;non-dropping-particle&quot;:&quot;&quot;},{&quot;family&quot;:&quot;Vogel&quot;,&quot;given&quot;:&quot;T.&quot;,&quot;parse-names&quot;:false,&quot;dropping-particle&quot;:&quot;&quot;,&quot;non-dropping-particle&quot;:&quot;&quot;},{&quot;family&quot;:&quot;Geldern&quot;,&quot;given&quot;:&quot;R.&quot;,&quot;parse-names&quot;:false,&quot;dropping-particle&quot;:&quot;&quot;,&quot;non-dropping-particle&quot;:&quot;van&quot;},{&quot;family&quot;:&quot;Hartmann&quot;,&quot;given&quot;:&quot;J.&quot;,&quot;parse-names&quot;:false,&quot;dropping-particle&quot;:&quot;&quot;,&quot;non-dropping-particle&quot;:&quot;&quot;},{&quot;family&quot;:&quot;Barth&quot;,&quot;given&quot;:&quot;J. A.C.&quot;,&quot;parse-names&quot;:false,&quot;dropping-particle&quot;:&quot;&quot;,&quot;non-dropping-particle&quot;:&quot;&quot;}],&quot;container-title&quot;:&quot;Reviews of Geophysics&quot;,&quot;DOI&quot;:&quot;10.1002/2016RG000547&quot;,&quot;ISSN&quot;:&quot;19449208&quot;,&quot;issued&quot;:{&quot;date-parts&quot;:[[2017,6,1]]},&quot;page&quot;:&quot;560-585&quot;,&quot;abstract&quot;:&quot;Terrestrial carbon export via inland aquatic systems is a key process in the global carbon cycle. It includes loss of carbon to the atmosphere via outgassing from rivers, lakes, or reservoirs and carbon fixation in the water column as well as in sediments. This review focuses on headwater streams that are important because their stream biogeochemistry directly reflects carbon input from soils and groundwaters. Major drivers of carbon dioxide partial pressures (pCO2) in streams and mechanisms of terrestrial dissolved inorganic, organic and particulate organic carbon (DIC, DOC, and POC) influxes are summarized in this work. Our analysis indicates that the global river average pCO2 of 3100 ppmV is more often exceeded by contributions from small streams when compared to rivers with larger catchments (&gt; 500 km2). Because of their large proportion in global river networks (&gt; 96% of the total number of streams), headwaters contribute large—but still poorly quantified—amounts of CO2 to the atmosphere. Conservative estimates imply that globally 36% (i.e., 0.93 Pg C yr−1) of total CO2 outgassing from rivers and streams originate from headwaters. We also discuss challenges in determination of CO2 sources, concentrations, and fluxes. To overcome uncertainties of CO2 sources and its outgassing from headwater streams on the global scale, new investigations are needed that should include groundwater data. Such studies would also benefit from applications of integral CO2 outgassing isotope approaches and multiscale geophysical imaging techniques.&quot;,&quot;publisher&quot;:&quot;Blackwell Publishing Ltd&quot;,&quot;issue&quot;:&quot;2&quot;,&quot;volume&quot;:&quot;55&quot;,&quot;container-title-short&quot;:&quot;&quot;},&quot;isTemporary&quot;:false}]},{&quot;citationID&quot;:&quot;MENDELEY_CITATION_cb3560e4-296b-418e-90c9-99a26568cc41&quot;,&quot;properties&quot;:{&quot;noteIndex&quot;:0},&quot;isEdited&quot;:false,&quot;manualOverride&quot;:{&quot;isManuallyOverridden&quot;:false,&quot;citeprocText&quot;:&quot;(Hall &amp;#38; Ulseth, 2020)&quot;,&quot;manualOverrideText&quot;:&quot;&quot;},&quot;citationTag&quot;:&quot;MENDELEY_CITATION_v3_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&quot;,&quot;citationItems&quot;:[{&quot;id&quot;:&quot;cb3a7dd6-22b4-3866-b85c-80ec2ac8abb7&quot;,&quot;itemData&quot;:{&quot;type&quot;:&quot;article&quot;,&quot;id&quot;:&quot;cb3a7dd6-22b4-3866-b85c-80ec2ac8abb7&quot;,&quot;title&quot;:&quot;Gas exchange in streams and rivers&quot;,&quot;author&quot;:[{&quot;family&quot;:&quot;Hall&quot;,&quot;given&quot;:&quot;Robert O.&quot;,&quot;parse-names&quot;:false,&quot;dropping-particle&quot;:&quot;&quot;,&quot;non-dropping-particle&quot;:&quot;&quot;},{&quot;family&quot;:&quot;Ulseth&quot;,&quot;given&quot;:&quot;Amber J.&quot;,&quot;parse-names&quot;:false,&quot;dropping-particle&quot;:&quot;&quot;,&quot;non-dropping-particle&quot;:&quot;&quot;}],&quot;container-title&quot;:&quot;Wiley Interdisciplinary Reviews: Water&quot;,&quot;DOI&quot;:&quot;10.1002/WAT2.1391&quot;,&quot;ISSN&quot;:&quot;20491948&quot;,&quot;issued&quot;:{&quot;date-parts&quot;:[[2020,1,1]]},&quot;abstract&quot;:&quot;Gas exchange across the air–water boundary of streams and rivers is a globally large biogeochemical flux. Gas exchange depends on the solubility of the gas of interest, the gas concentrations of the air and water, and the gas exchange velocity (k), usually normalized to a Schmidt number of 600, referred to as k600. Gas exchange velocity is of intense research interest because it is problematic to estimate, is highly spatially variable, and has high prediction error. Theory dictates that molecular diffusivity and turbulence drives variation in k600 in flowing waters. We measure k600 via several methods from direct measures, gas tracer experiments, to modeling of diel changes in dissolved gas concentrations. Many estimates of k600 show that surface turbulence explains variation in k600 leading to predictive models based upon geomorphic and hydraulic variables. These variables include stream channel slope and stream flow velocity, the product of which, is proportional to the energy dissipation rate in streams and rivers. These empirical models provide understanding of the controls on k600, yet high residual variation in k600 show that these simple models are insufficient for predicting individual locations. The most appropriate method to estimate gas exchange depends on the scientific question along with the characteristics of the study sites. We provide a decision tree for selecting the best method to estimate k600 for individual river reaches to scaling to river networks. This article is categorized under: Water and Life &gt; Nature of Freshwater Ecosystems Science of Water &gt; Water Quality Water and Life &gt; Methods&quot;,&quot;publisher&quot;:&quot;John Wiley and Sons Inc&quot;,&quot;issue&quot;:&quot;1&quot;,&quot;volume&quot;:&quot;7&quot;,&quot;container-title-short&quot;:&quot;&quot;},&quot;isTemporary&quot;:false}]},{&quot;citationID&quot;:&quot;MENDELEY_CITATION_dd033a7e-ac16-4590-bff6-32e6712d01cf&quot;,&quot;properties&quot;:{&quot;noteIndex&quot;:0},&quot;isEdited&quot;:false,&quot;manualOverride&quot;:{&quot;isManuallyOverridden&quot;:true,&quot;citeprocText&quot;:&quot;(Khadka et al., 2014)&quot;,&quot;manualOverrideText&quot;:&quot;Khadka et al., 2014&quot;},&quot;citationTag&quot;:&quot;MENDELEY_CITATION_v3_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&quot;,&quot;citationItems&quot;:[{&quot;id&quot;:&quot;3f319d4c-4a09-3b65-8a1a-38f734671e49&quot;,&quot;itemData&quot;:{&quot;type&quot;:&quot;article-journal&quot;,&quot;id&quot;:&quot;3f319d4c-4a09-3b65-8a1a-38f734671e49&quot;,&quot;title&quot;:&quot;Transport of dissolved carbon and CO2 degassing from a river system in a mixed silicate and carbonate catchment&quot;,&quot;author&quot;:[{&quot;family&quot;:&quot;Khadka&quot;,&quot;given&quot;:&quot;Mitra B.&quot;,&quot;parse-names&quot;:false,&quot;dropping-particle&quot;:&quot;&quot;,&quot;non-dropping-particle&quot;:&quot;&quot;},{&quot;family&quot;:&quot;Martin&quot;,&quot;given&quot;:&quot;Jonathan B.&quot;,&quot;parse-names&quot;:false,&quot;dropping-particle&quot;:&quot;&quot;,&quot;non-dropping-particle&quot;:&quot;&quot;},{&quot;family&quot;:&quot;Jin&quot;,&quot;given&quot;:&quot;Jin&quot;,&quot;parse-names&quot;:false,&quot;dropping-particle&quot;:&quot;&quot;,&quot;non-dropping-particle&quot;:&quot;&quot;}],&quot;container-title&quot;:&quot;Journal of Hydrology&quot;,&quot;container-title-short&quot;:&quot;J Hydrol (Amst)&quot;,&quot;DOI&quot;:&quot;10.1016/j.jhydrol.2014.03.070&quot;,&quot;ISSN&quot;:&quot;00221694&quot;,&quot;issued&quot;:{&quot;date-parts&quot;:[[2014,5,26]]},&quot;page&quot;:&quot;391-402&quot;,&quot;abstract&quot;:&quot;Assessing the origin, transformation and transport of terrestrially derived carbon in river systems is critical to regional and global carbon cycles, particularly in carbonate terrains, which represent the largest carbon reservoir on the earth's surface. For this reason, we evaluated sources, cycling, and fluxes of dissolved organic and inorganic carbon (DOC and DIC) and riverine CO2 degassing to the atmosphere in the Santa Fe River in north-central Florida, a sub-tropical river that flows across two distinct hydrogeological settings of a region dominated by carbonate karst. One setting occurs in the upper river catchment, where the carbonate Floridan aquifer is confined by the siliciclastic Hawthorn Group, while the other setting occurs in the lower catchment where the river flows across the unconfined Floridan aquifer. The upper catchment is characterized by DOC-rich and DIC-poor water and the DIC has more variable and lower δ13C values compared to the lower catchment. The river in the upper catchment degasses more CO2 to the atmosphere (1156gCm-2yr-1) than in the lower catchment (402gCm-2yr-1) because soil respired carbon and organic matter decomposition increase dissolved CO2 concentration, much of which is consumed during carbonate dissolution reactions in the lower catchment. The CO2 flux from the water surface to the atmosphere during a flood event is three times greater than during base flow, suggesting that excess precipitation flushes soil organic carbon to the river through interflow and enhances the loss of terrestrial carbon via river water to the atmosphere. Our values of CO2 fluxes to the atmosphere lie within the range of fluxes from the world's rivers, but fluxes from the carbonate dominated region are at the low end, while fluxes from the siliciclastic region are at the high end. These results indicate that catchment lithologies, particularly whether carbonate or siliciclastic, as well as flow, are critical to carbon budgets in rivers and thus are linked to the global carbon cycle. © 2014 Elsevier B.V.&quot;,&quot;publisher&quot;:&quot;Elsevier&quot;,&quot;volume&quot;:&quot;513&quot;},&quot;isTemporary&quot;:false}]},{&quot;citationID&quot;:&quot;MENDELEY_CITATION_54ccde66-7e29-4cee-98e2-3908aa8c0686&quot;,&quot;properties&quot;:{&quot;noteIndex&quot;:0},&quot;isEdited&quot;:false,&quot;manualOverride&quot;:{&quot;isManuallyOverridden&quot;:true,&quot;citeprocText&quot;:&quot;(McDowell &amp;#38; Johnson, 2018)&quot;,&quot;manualOverrideText&quot;:&quot;McDowell &amp; Johnson, 2018&quot;},&quot;citationTag&quot;:&quot;MENDELEY_CITATION_v3_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&quot;,&quot;citationItems&quot;:[{&quot;id&quot;:&quot;ed82e4a0-bddc-388b-bc24-682ecdc2eb93&quot;,&quot;itemData&quot;:{&quot;type&quot;:&quot;article-journal&quot;,&quot;id&quot;:&quot;ed82e4a0-bddc-388b-bc24-682ecdc2eb93&quot;,&quot;title&quot;:&quot;Gas Transfer Velocities Evaluated Using Carbon Dioxide as a Tracer Show High Streamflow to Be a Major Driver of Total CO2 Evasion Flux for a Headwater Stream&quot;,&quot;author&quot;:[{&quot;family&quot;:&quot;McDowell&quot;,&quot;given&quot;:&quot;Mollie J.&quot;,&quot;parse-names&quot;:false,&quot;dropping-particle&quot;:&quot;&quot;,&quot;non-dropping-particle&quot;:&quot;&quot;},{&quot;family&quot;:&quot;Johnson&quot;,&quot;given&quot;:&quot;Mark S.&quot;,&quot;parse-names&quot;:false,&quot;dropping-particle&quot;:&quot;&quot;,&quot;non-dropping-particle&quot;:&quot;&quot;}],&quot;container-title&quot;:&quot;Journal of Geophysical Research: Biogeosciences&quot;,&quot;container-title-short&quot;:&quot;J Geophys Res Biogeosci&quot;,&quot;DOI&quot;:&quot;10.1029/2018JG004388&quot;,&quot;ISSN&quot;:&quot;21698961&quot;,&quot;issued&quot;:{&quot;date-parts&quot;:[[2018,7,1]]},&quot;page&quot;:&quot;2183-2197&quot;,&quot;abstract&quot;:&quot;Evasion of carbon dioxide (CO2) from headwater streams is a dominant process controlling the fate of terrestrially derived carbon in inland waters. However, limitations of sampling techniques inhibit efforts to accurately characterize CO2 evasion from streams, and particularly headwater streams with steep gradients, complex morphologies, and challenging terrain. CO2 source dynamics coupled with turbulence conditions control gas transfer velocities of CO2 (kCO2) and therefore drive CO2 evasion. We present estimates of kCO2 and CO2 evasion from a steep, turbulent headwater stream in southwestern British Columbia, Canada, collected using an automated in situ CO2 tracer technique. Gas transfer velocities scaled positively with discharge, with a median kCO2 of 36.8 m/day and a range of 13.5 to 169 m/day. Gas transfer velocities were highest during high-flow events, with 84% of all CO2 emissions occurring when discharge was higher than Q50, the median discharge (92.6 L/s). Widely used models overestimated gas transfer velocities with a mean relative error of 24% but underestimated k600 values above 165 m/day. Our determinations of gas transfer velocities for a range of streamflow suggest that CO2 evasion may be higher than previously estimated from direct measurements or models, particularly during high-flow events. These findings illustrate the need for direct, frequent, in situ determinations of kCO2 to accurately characterize CO2 evasion dynamics in steep headwater streams.&quot;,&quot;publisher&quot;:&quot;Blackwell Publishing Ltd&quot;,&quot;issue&quot;:&quot;7&quot;,&quot;volume&quot;:&quot;123&quot;},&quot;isTemporary&quot;:false}]},{&quot;citationID&quot;:&quot;MENDELEY_CITATION_c2aeb25e-fa0c-4240-a5b1-66f73e6622f5&quot;,&quot;properties&quot;:{&quot;noteIndex&quot;:0},&quot;isEdited&quot;:false,&quot;manualOverride&quot;:{&quot;isManuallyOverridden&quot;:false,&quot;citeprocText&quot;:&quot;(Abril et al., 2014; Cole et al., 2007; Raymond et al., 2013)&quot;,&quot;manualOverrideText&quot;:&quot;&quot;},&quot;citationTag&quot;:&quot;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&quot;,&quot;citationItems&quot;:[{&quot;id&quot;:&quot;85ea56b0-ab89-393b-bcf9-2d777ca1b46f&quot;,&quot;itemData&quot;:{&quot;type&quot;:&quot;article-journal&quot;,&quot;id&quot;:&quot;85ea56b0-ab89-393b-bcf9-2d777ca1b46f&quot;,&quot;title&quot;:&quot;Plumbing the global carbon cycle: Integrating inland waters into the terrestrial carbon budget&quot;,&quot;author&quot;:[{&quot;family&quot;:&quot;Cole&quot;,&quot;given&quot;:&quot;J. J.&quot;,&quot;parse-names&quot;:false,&quot;dropping-particle&quot;:&quot;&quot;,&quot;non-dropping-particle&quot;:&quot;&quot;},{&quot;family&quot;:&quot;Prairie&quot;,&quot;given&quot;:&quot;Y. T.&quot;,&quot;parse-names&quot;:false,&quot;dropping-particle&quot;:&quot;&quot;,&quot;non-dropping-particle&quot;:&quot;&quot;},{&quot;family&quot;:&quot;Caraco&quot;,&quot;given&quot;:&quot;N. F.&quot;,&quot;parse-names&quot;:false,&quot;dropping-particle&quot;:&quot;&quot;,&quot;non-dropping-particle&quot;:&quot;&quot;},{&quot;family&quot;:&quot;McDowell&quot;,&quot;given&quot;:&quot;W. H.&quot;,&quot;parse-names&quot;:false,&quot;dropping-particle&quot;:&quot;&quot;,&quot;non-dropping-particle&quot;:&quot;&quot;},{&quot;family&quot;:&quot;Tranvik&quot;,&quot;given&quot;:&quot;L. J.&quot;,&quot;parse-names&quot;:false,&quot;dropping-particle&quot;:&quot;&quot;,&quot;non-dropping-particle&quot;:&quot;&quot;},{&quot;family&quot;:&quot;Striegl&quot;,&quot;given&quot;:&quot;R. G.&quot;,&quot;parse-names&quot;:false,&quot;dropping-particle&quot;:&quot;&quot;,&quot;non-dropping-particle&quot;:&quot;&quot;},{&quot;family&quot;:&quot;Duarte&quot;,&quot;given&quot;:&quot;C. M.&quot;,&quot;parse-names&quot;:false,&quot;dropping-particle&quot;:&quot;&quot;,&quot;non-dropping-particle&quot;:&quot;&quot;},{&quot;family&quot;:&quot;Kortelainen&quot;,&quot;given&quot;:&quot;P.&quot;,&quot;parse-names&quot;:false,&quot;dropping-particle&quot;:&quot;&quot;,&quot;non-dropping-particle&quot;:&quot;&quot;},{&quot;family&quot;:&quot;Downing&quot;,&quot;given&quot;:&quot;J. A.&quot;,&quot;parse-names&quot;:false,&quot;dropping-particle&quot;:&quot;&quot;,&quot;non-dropping-particle&quot;:&quot;&quot;},{&quot;family&quot;:&quot;Middelburg&quot;,&quot;given&quot;:&quot;J. J.&quot;,&quot;parse-names&quot;:false,&quot;dropping-particle&quot;:&quot;&quot;,&quot;non-dropping-particle&quot;:&quot;&quot;},{&quot;family&quot;:&quot;Melack&quot;,&quot;given&quot;:&quot;J.&quot;,&quot;parse-names&quot;:false,&quot;dropping-particle&quot;:&quot;&quot;,&quot;non-dropping-particle&quot;:&quot;&quot;}],&quot;container-title&quot;:&quot;Ecosystems&quot;,&quot;DOI&quot;:&quot;10.1007/s10021-006-9013-8&quot;,&quot;ISSN&quot;:&quot;14329840&quot;,&quot;issued&quot;:{&quot;date-parts&quot;:[[2007,2]]},&quot;page&quot;:&quot;171-184&quot;,&quot;abstract&quot;:&quot;Because freshwater covers such a small fraction of the Earth's surface area, inland freshwater ecosystems (particularly lakes, rivers, and reservoirs) have rarely been considered as potentially important quantitative components of the carbon cycle at either global or regional scales. By taking published estimates of gas exchange, sediment accumulation, and carbon transport for a variety of aquatic systems, we have constructed a budget for the role of inland water ecosystems in the global carbon cycle. Our analysis conservatively estimates that inland waters annually receive, from a combination of background and anthropogenically altered sources, on the order of 1.9 Pg C y-1 from the terrestrial landscape, of which about 0.2 is buried in aquatic sediments, at least 0.8 (possibly much more) is returned to the atmosphere as gas exchange while the remaining 0.9 Pg y-1 is delivered to the oceans, roughly equally as inorganic and organic carbon. Thus, roughly twice as much C enters inland aquatic systems from land as is exported from land to the sea. Over prolonged time net carbon fluxes in aquatic systems tend to be greater per unit area than in much of the surrounding land. Although their area is small, these freshwater aquatic systems can affect regional C balances. Further, the inclusion of inland, freshwater ecosystems provides useful insight about the storage, oxidation and transport of terrestrial C, and may warrant a revision of how the modern net C sink on land is described. © 2007 Springer Science+Business Media, LLC.&quot;,&quot;issue&quot;:&quot;1&quot;,&quot;volume&quot;:&quot;10&quot;,&quot;container-title-short&quot;:&quot;&quot;},&quot;isTemporary&quot;:false},{&quot;id&quot;:&quot;74823f0c-dea1-39d9-bea4-6b7fec86083c&quot;,&quot;itemData&quot;:{&quot;type&quot;:&quot;article-journal&quot;,&quot;id&quot;:&quot;74823f0c-dea1-39d9-bea4-6b7fec86083c&quot;,&quot;title&quot;:&quot;Global carbon dioxide emissions from inland waters&quot;,&quot;author&quot;:[{&quot;family&quot;:&quot;Raymond&quot;,&quot;given&quot;:&quot;Peter A.&quot;,&quot;parse-names&quot;:false,&quot;dropping-particle&quot;:&quot;&quot;,&quot;non-dropping-particle&quot;:&quot;&quot;},{&quot;family&quot;:&quot;Hartmann&quot;,&quot;given&quot;:&quot;Jens&quot;,&quot;parse-names&quot;:false,&quot;dropping-particle&quot;:&quot;&quot;,&quot;non-dropping-particle&quot;:&quot;&quot;},{&quot;family&quot;:&quot;Lauerwald&quot;,&quot;given&quot;:&quot;Ronny&quot;,&quot;parse-names&quot;:false,&quot;dropping-particle&quot;:&quot;&quot;,&quot;non-dropping-particle&quot;:&quot;&quot;},{&quot;family&quot;:&quot;Sobek&quot;,&quot;given&quot;:&quot;Sebastian&quot;,&quot;parse-names&quot;:false,&quot;dropping-particle&quot;:&quot;&quot;,&quot;non-dropping-particle&quot;:&quot;&quot;},{&quot;family&quot;:&quot;McDonald&quot;,&quot;given&quot;:&quot;Cory&quot;,&quot;parse-names&quot;:false,&quot;dropping-particle&quot;:&quot;&quot;,&quot;non-dropping-particle&quot;:&quot;&quot;},{&quot;family&quot;:&quot;Hoover&quot;,&quot;given&quot;:&quot;Mark&quot;,&quot;parse-names&quot;:false,&quot;dropping-particle&quot;:&quot;&quot;,&quot;non-dropping-particle&quot;:&quot;&quot;},{&quot;family&quot;:&quot;Butman&quot;,&quot;given&quot;:&quot;David&quot;,&quot;parse-names&quot;:false,&quot;dropping-particle&quot;:&quot;&quot;,&quot;non-dropping-particle&quot;:&quot;&quot;},{&quot;family&quot;:&quot;Striegl&quot;,&quot;given&quot;:&quot;Robert&quot;,&quot;parse-names&quot;:false,&quot;dropping-particle&quot;:&quot;&quot;,&quot;non-dropping-particle&quot;:&quot;&quot;},{&quot;family&quot;:&quot;Mayorga&quot;,&quot;given&quot;:&quot;Emilio&quot;,&quot;parse-names&quot;:false,&quot;dropping-particle&quot;:&quot;&quot;,&quot;non-dropping-particle&quot;:&quot;&quot;},{&quot;family&quot;:&quot;Humborg&quot;,&quot;given&quot;:&quot;Christoph&quot;,&quot;parse-names&quot;:false,&quot;dropping-particle&quot;:&quot;&quot;,&quot;non-dropping-particle&quot;:&quot;&quot;},{&quot;family&quot;:&quot;Kortelainen&quot;,&quot;given&quot;:&quot;Pirkko&quot;,&quot;parse-names&quot;:false,&quot;dropping-particle&quot;:&quot;&quot;,&quot;non-dropping-particle&quot;:&quot;&quot;},{&quot;family&quot;:&quot;Dürr&quot;,&quot;given&quot;:&quot;Hans&quot;,&quot;parse-names&quot;:false,&quot;dropping-particle&quot;:&quot;&quot;,&quot;non-dropping-particle&quot;:&quot;&quot;},{&quot;family&quot;:&quot;Meybeck&quot;,&quot;given&quot;:&quot;Michel&quot;,&quot;parse-names&quot;:false,&quot;dropping-particle&quot;:&quot;&quot;,&quot;non-dropping-particle&quot;:&quot;&quot;},{&quot;family&quot;:&quot;Ciais&quot;,&quot;given&quot;:&quot;Philippe&quot;,&quot;parse-names&quot;:false,&quot;dropping-particle&quot;:&quot;&quot;,&quot;non-dropping-particle&quot;:&quot;&quot;},{&quot;family&quot;:&quot;Guth&quot;,&quot;given&quot;:&quot;Peter&quot;,&quot;parse-names&quot;:false,&quot;dropping-particle&quot;:&quot;&quot;,&quot;non-dropping-particle&quot;:&quot;&quot;}],&quot;container-title&quot;:&quot;Nature&quot;,&quot;DOI&quot;:&quot;10.1038/nature12760&quot;,&quot;ISSN&quot;:&quot;14764687&quot;,&quot;PMID&quot;:&quot;24256802&quot;,&quot;issued&quot;:{&quot;date-parts&quot;:[[2013]]},&quot;page&quot;:&quot;355-359&quot;,&quot;abstract&quot;:&quot;Carbon dioxide (CO2) transfer from inland waters to the atmosphere, known as CO2 evasion, is a component of the global carbon cycle. Global estimates of CO2 evasion have been hampered, however, by the lack of a framework for estimating the inland water surface area and gas transfer velocity and by the absence of a global CO2 database. Here we report regional variations in global inland water surface area, dissolved CO2 and gas transfer velocity. We obtain global CO2 evasion rates of 1.8petagrams of carbon (Pg C) per year from streams and rivers and 0.32Pg Cyr-1 from lakes and reservoirs, where the upper and lower limits are respectively the 5th and 95th confidence interval percentiles. The resulting global evasion rate of 2.1 Pg Cyr-1 is higher than previous estimates owing to a larger stream and river evasion rate. Our analysis predicts global hotspots in stream and river evasion, with about 70 per cent of the flux occurring over just 20 per cent of the land surface. The source of inland water CO2 is still not known with certainty and new studies are needed to research the mechanisms controlling CO2 evasion globally. © 2013 Macmillan Publishers Limited. All rights reserved.&quot;,&quot;publisher&quot;:&quot;Nature Publishing Group&quot;,&quot;issue&quot;:&quot;7476&quot;,&quot;volume&quot;:&quot;503&quot;,&quot;container-title-short&quot;:&quot;Nature&quot;},&quot;isTemporary&quot;:false},{&quot;id&quot;:&quot;0798f7ad-d51f-3d92-ae39-963c75e361e5&quot;,&quot;itemData&quot;:{&quot;type&quot;:&quot;article-journal&quot;,&quot;id&quot;:&quot;0798f7ad-d51f-3d92-ae39-963c75e361e5&quot;,&quot;title&quot;:&quot;Amazon River carbon dioxide outgassing fuelled by wetlands&quot;,&quot;author&quot;:[{&quot;family&quot;:&quot;Abril&quot;,&quot;given&quot;:&quot;Gwenaël&quot;,&quot;parse-names&quot;:false,&quot;dropping-particle&quot;:&quot;&quot;,&quot;non-dropping-particle&quot;:&quot;&quot;},{&quot;family&quot;:&quot;Martinez&quot;,&quot;given&quot;:&quot;Jean Michel&quot;,&quot;parse-names&quot;:false,&quot;dropping-particle&quot;:&quot;&quot;,&quot;non-dropping-particle&quot;:&quot;&quot;},{&quot;family&quot;:&quot;Artigas&quot;,&quot;given&quot;:&quot;L. Felipe&quot;,&quot;parse-names&quot;:false,&quot;dropping-particle&quot;:&quot;&quot;,&quot;non-dropping-particle&quot;:&quot;&quot;},{&quot;family&quot;:&quot;Moreira-Turcq&quot;,&quot;given&quot;:&quot;Patricia&quot;,&quot;parse-names&quot;:false,&quot;dropping-particle&quot;:&quot;&quot;,&quot;non-dropping-particle&quot;:&quot;&quot;},{&quot;family&quot;:&quot;Benedetti&quot;,&quot;given&quot;:&quot;Marc F.&quot;,&quot;parse-names&quot;:false,&quot;dropping-particle&quot;:&quot;&quot;,&quot;non-dropping-particle&quot;:&quot;&quot;},{&quot;family&quot;:&quot;Vidal&quot;,&quot;given&quot;:&quot;Luciana&quot;,&quot;parse-names&quot;:false,&quot;dropping-particle&quot;:&quot;&quot;,&quot;non-dropping-particle&quot;:&quot;&quot;},{&quot;family&quot;:&quot;Meziane&quot;,&quot;given&quot;:&quot;Tarik&quot;,&quot;parse-names&quot;:false,&quot;dropping-particle&quot;:&quot;&quot;,&quot;non-dropping-particle&quot;:&quot;&quot;},{&quot;family&quot;:&quot;Kim&quot;,&quot;given&quot;:&quot;Jung Hyun&quot;,&quot;parse-names&quot;:false,&quot;dropping-particle&quot;:&quot;&quot;,&quot;non-dropping-particle&quot;:&quot;&quot;},{&quot;family&quot;:&quot;Bernardes&quot;,&quot;given&quot;:&quot;Marcelo C.&quot;,&quot;parse-names&quot;:false,&quot;dropping-particle&quot;:&quot;&quot;,&quot;non-dropping-particle&quot;:&quot;&quot;},{&quot;family&quot;:&quot;Savoye&quot;,&quot;given&quot;:&quot;Nicolas&quot;,&quot;parse-names&quot;:false,&quot;dropping-particle&quot;:&quot;&quot;,&quot;non-dropping-particle&quot;:&quot;&quot;},{&quot;family&quot;:&quot;Deborde&quot;,&quot;given&quot;:&quot;Jonathan&quot;,&quot;parse-names&quot;:false,&quot;dropping-particle&quot;:&quot;&quot;,&quot;non-dropping-particle&quot;:&quot;&quot;},{&quot;family&quot;:&quot;Souza&quot;,&quot;given&quot;:&quot;Edivaldo Lima&quot;,&quot;parse-names&quot;:false,&quot;dropping-particle&quot;:&quot;&quot;,&quot;non-dropping-particle&quot;:&quot;&quot;},{&quot;family&quot;:&quot;Albéric&quot;,&quot;given&quot;:&quot;Patrick&quot;,&quot;parse-names&quot;:false,&quot;dropping-particle&quot;:&quot;&quot;,&quot;non-dropping-particle&quot;:&quot;&quot;},{&quot;family&quot;:&quot;Landim De Souza&quot;,&quot;given&quot;:&quot;Marcelo F.&quot;,&quot;parse-names&quot;:false,&quot;dropping-particle&quot;:&quot;&quot;,&quot;non-dropping-particle&quot;:&quot;&quot;},{&quot;family&quot;:&quot;Roland&quot;,&quot;given&quot;:&quot;Fabio&quot;,&quot;parse-names&quot;:false,&quot;dropping-particle&quot;:&quot;&quot;,&quot;non-dropping-particle&quot;:&quot;&quot;}],&quot;container-title&quot;:&quot;Nature&quot;,&quot;DOI&quot;:&quot;10.1038/nature12797&quot;,&quot;ISSN&quot;:&quot;00280836&quot;,&quot;PMID&quot;:&quot;24336199&quot;,&quot;issued&quot;:{&quot;date-parts&quot;:[[2014]]},&quot;page&quot;:&quot;395-398&quot;,&quot;abstract&quot;:&quot;River systems connect the terrestrial biosphere, the atmosphere and the ocean in the global carbon cycle. A recent estimate suggests that up to 3 petagrams of carbon per year could be emitted as carbon dioxide (CO 2) from global inland waters, offsetting the carbon uptake by terrestrial ecosystems. It is generally assumed that inland waters emit carbon that has been previously fixed upstream by land plant photosynthesis, then transferred to soils, and subsequently transported downstream in run-off. But at the scale of entire drainage basins, the lateral carbon fluxes carried by small rivers upstream do not account for all of the CO 2 emitted from inundated areas downstream. Three-quarters of the world's flooded land consists of temporary wetlands, but the contribution of these productive ecosystems to the inland water carbon budget has been largely overlooked. Here we show that wetlands pump large amounts of atmospheric CO 2 into river waters in the floodplains of the central Amazon. Flooded forests and floating vegetation export large amounts of carbon to river waters and the dissolved CO 2 can be transported dozens to hundreds of kilometres downstream before being emitted. We estimate that Amazonian wetlands export half of their gross primary production to river waters as dissolved CO 2 and organic carbon, compared with only a few per cent of gross primary production exported in upland (not flooded) ecosystems. Moreover, we suggest that wetland carbon export is potentially large enough to account for at least the 0.21 petagrams of carbon emitted per year as CO 2 from the central Amazon River and its floodplains. Global carbon budgets should explicitly address temporary or vegetated flooded areas, because these ecosystems combine high aerial primary production with large, fast carbon export, potentially supporting a substantial fraction of CO 2 evasion from inland waters. © 2014 Macmillan Publishers Limited. All rights reserved.&quot;,&quot;issue&quot;:&quot;7483&quot;,&quot;volume&quot;:&quot;505&quot;,&quot;container-title-short&quot;:&quot;Nature&quot;},&quot;isTemporary&quot;:false}]},{&quot;citationID&quot;:&quot;MENDELEY_CITATION_7fe28b06-69cf-4ff4-9a1b-b4d4f939bf02&quot;,&quot;properties&quot;:{&quot;noteIndex&quot;:0},&quot;isEdited&quot;:false,&quot;manualOverride&quot;:{&quot;isManuallyOverridden&quot;:false,&quot;citeprocText&quot;:&quot;(Abril &amp;#38; Borges, 2019; Cole et al., 2007; Mitsch et al., 2013; Raymond et al., 2013; Wilcock et al., 1999)&quot;,&quot;manualOverrideText&quot;:&quot;&quot;},&quot;citationTag&quot;:&quot;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&quot;,&quot;citationItems&quot;:[{&quot;id&quot;:&quot;9e4538fc-bbcd-3dc0-85c8-d78b5c53024f&quot;,&quot;itemData&quot;:{&quot;type&quot;:&quot;report&quot;,&quot;id&quot;:&quot;9e4538fc-bbcd-3dc0-85c8-d78b5c53024f&quot;,&quot;title&quot;:&quot;The influence of aquatic macrophytes on the hydraulic and physico-chemical properties of a New Zealand lowland stream&quot;,&quot;author&quot;:[{&quot;family&quot;:&quot;Wilcock&quot;,&quot;given&quot;:&quot;Robert J&quot;,&quot;parse-names&quot;:false,&quot;dropping-particle&quot;:&quot;&quot;,&quot;non-dropping-particle&quot;:&quot;&quot;},{&quot;family&quot;:&quot;Champion&quot;,&quot;given&quot;:&quot;Paul D&quot;,&quot;parse-names&quot;:false,&quot;dropping-particle&quot;:&quot;&quot;,&quot;non-dropping-particle&quot;:&quot;&quot;},{&quot;family&quot;:&quot;Nagels&quot;,&quot;given&quot;:&quot;John W&quot;,&quot;parse-names&quot;:false,&quot;dropping-particle&quot;:&quot;&quot;,&quot;non-dropping-particle&quot;:&quot;&quot;},{&quot;family&quot;:&quot;Croker&quot;,&quot;given&quot;:&quot;Glenys F&quot;,&quot;parse-names&quot;:false,&quot;dropping-particle&quot;:&quot;&quot;,&quot;non-dropping-particle&quot;:&quot;&quot;}],&quot;container-title&quot;:&quot;Hydrobiologia&quot;,&quot;issued&quot;:{&quot;date-parts&quot;:[[1999]]},&quot;number-of-pages&quot;:&quot;203-214&quot;,&quot;abstract&quot;:&quot;The effects of macrophytes on hydraulic and physico-chemical variables were examined by conducting tracer experiments with SF 6 , CH 3 Cl and rhodamine WT in a stream before and after complete removal of plants from a 180 m reach. Whakapipi Stream has high average biomasses (up to 370 g dw m −2) of macrophytes (predominantly Egeria densa) that, on average, cause summer velocities to be lowered by 30% and depths increased by 40%, compared to a plant-free channel. Manning's roughness coefficent was consistently higher by 0.13 and longitudinal dispersion coefficients were more variable (CV = 52%, cf. 20% when plants removed), when macrophytes were present. Stream dissolved oxygen (DO) and temperatures were unevenly distributed, possibly as a result of transient storage zones attributable to plant biomass. Surface water in macrophyte patches was 1-5 • C warmer than water in channels or beneath the plants near the bed of the stream, and DO was 2-28% of saturation higher at the top of the plants than in channel water and up to 7% higher than in bottom water. Effects of increased small-scale turbulence on the reaeration coefficient, K 2(20) , were cancelled by increased stream depth and reduced velocity so that it varied little with flow. Application of a single-station diurnal curve model, DOFLO (Dissolved Oxygen at Low Flow), to continuous monitoring data gave values of K 2(20) in broad agreement with those measured by the gas tracer method and showed that rates of gross photosynthetic production in daylight (10-27 g m −2 d −1) and respiration at 20 • C (19-37 g m 3 d −1) were high by comparison with other rural streams. Streams with smaller K 2(20) values than Whakapipi Stream but with similar levels of productivity and community respiration would show more pronounced diurnal variations in DO and even be anoxic at times.&quot;,&quot;volume&quot;:&quot;416&quot;,&quot;container-title-short&quot;:&quot;Hydrobiologia&quot;},&quot;isTemporary&quot;:false},{&quot;id&quot;:&quot;abed3396-54d0-3d2f-a25f-497f767ccb2c&quot;,&quot;itemData&quot;:{&quot;type&quot;:&quot;article-journal&quot;,&quot;id&quot;:&quot;abed3396-54d0-3d2f-a25f-497f767ccb2c&quot;,&quot;title&quot;:&quot;Ideas and perspectives: Carbon leaks from flooded land: Do we need to replumb the inland water active pipe?&quot;,&quot;author&quot;:[{&quot;family&quot;:&quot;Abril&quot;,&quot;given&quot;:&quot;Gwenaël&quot;,&quot;parse-names&quot;:false,&quot;dropping-particle&quot;:&quot;&quot;,&quot;non-dropping-particle&quot;:&quot;&quot;},{&quot;family&quot;:&quot;Borges&quot;,&quot;given&quot;:&quot;Alberto&quot;,&quot;parse-names&quot;:false,&quot;dropping-particle&quot;:&quot;V.&quot;,&quot;non-dropping-particle&quot;:&quot;&quot;}],&quot;container-title&quot;:&quot;Biogeosciences&quot;,&quot;DOI&quot;:&quot;10.5194/bg-16-769-2019&quot;,&quot;ISSN&quot;:&quot;17264189&quot;,&quot;issued&quot;:{&quot;date-parts&quot;:[[2019,2,12]]},&quot;page&quot;:&quot;769-784&quot;,&quot;abstract&quot;:&quot;At the global scale, inland waters are a significant source of atmospheric carbon (C), particularly in the tropics. The active pipe concept predicts that C emissions from streams, lakes and rivers are largely fuelled by terrestrial ecosystems. The traditionally recognized C transfer mechanisms from terrestrial to aquatic systems are surface runoff and groundwater drainage. We present here a series of arguments that support the idea that land flooding is an additional significant process that fuels inland waters with C at the global scale. Whether the majority of &lt;span classCombining double low line\&quot;inline-formula\&quot;&gt;CO2&lt;/span&gt; emitted by rivers comes from floodable land (approximately 10&amp;thinsp;% of the continents) or from well-drained land is a fundamental question that impacts our capacity to predict how these C fluxes might change in the future. Using classical concepts in ecology, we propose, as a necessary step forward, an update of the active pipe concept that differentiates floodable land from drained land. Contrarily to well-drained land, many wetlands (in particular riparian and littoral wetlands) combine strong hydrological connectivity with inland waters, high productivity assimilating &lt;span classCombining double low line\&quot;inline-formula\&quot;&gt;CO2&lt;/span&gt; from the atmosphere, direct transfer of litter and exudation products to water and waterlogged soils, a generally dominant allocation of ecosystem respiration (ER) below the water surface and a slow gas-exchange rate at the water-Air interface. These properties force plants to pump atmospheric C to wetland waters and, when hydrology is favourable, to inland waters as organic C and dissolved &lt;span classCombining double low line\&quot;inline-formula\&quot;&gt;CO2&lt;/span&gt;. This wetland &lt;span classCombining double low line\&quot;inline-formula\&quot;&gt;CO2&lt;/span&gt; pump may contribute disproportionately to &lt;span classCombining double low line\&quot;inline-formula\&quot;&gt;CO2&lt;/span&gt; emissions from inland waters, particularly in the tropics where 80&amp;thinsp;% of the global &lt;span classCombining double low line\&quot;inline-formula\&quot;&gt;CO2&lt;/span&gt; emissions to the atmosphere occur. In future studies, more care must be taken in the way that vertical and horizontal C fluxes are conceptualized along watersheds, and 2-D models that adequately account for the hydrological export of all C species are necessary. In flooded ecosystems, significant effort should be dedicated to quantifying the components of primary production and respiration by the submerged and emerged part of the ecosystem community and to using these metabolic rates in coupled hydrological-biogeochemical models. The construction of a global typology of wetlands that includes productivity, gas fluxes and hydrological connectivity with inland waters also appears necessary to adequately integrate continental C fluxes at the global scale.&quot;,&quot;publisher&quot;:&quot;Copernicus GmbH&quot;,&quot;issue&quot;:&quot;3&quot;,&quot;volume&quot;:&quot;16&quot;,&quot;container-title-short&quot;:&quot;&quot;},&quot;isTemporary&quot;:false},{&quot;id&quot;:&quot;74823f0c-dea1-39d9-bea4-6b7fec86083c&quot;,&quot;itemData&quot;:{&quot;type&quot;:&quot;article-journal&quot;,&quot;id&quot;:&quot;74823f0c-dea1-39d9-bea4-6b7fec86083c&quot;,&quot;title&quot;:&quot;Global carbon dioxide emissions from inland waters&quot;,&quot;author&quot;:[{&quot;family&quot;:&quot;Raymond&quot;,&quot;given&quot;:&quot;Peter A.&quot;,&quot;parse-names&quot;:false,&quot;dropping-particle&quot;:&quot;&quot;,&quot;non-dropping-particle&quot;:&quot;&quot;},{&quot;family&quot;:&quot;Hartmann&quot;,&quot;given&quot;:&quot;Jens&quot;,&quot;parse-names&quot;:false,&quot;dropping-particle&quot;:&quot;&quot;,&quot;non-dropping-particle&quot;:&quot;&quot;},{&quot;family&quot;:&quot;Lauerwald&quot;,&quot;given&quot;:&quot;Ronny&quot;,&quot;parse-names&quot;:false,&quot;dropping-particle&quot;:&quot;&quot;,&quot;non-dropping-particle&quot;:&quot;&quot;},{&quot;family&quot;:&quot;Sobek&quot;,&quot;given&quot;:&quot;Sebastian&quot;,&quot;parse-names&quot;:false,&quot;dropping-particle&quot;:&quot;&quot;,&quot;non-dropping-particle&quot;:&quot;&quot;},{&quot;family&quot;:&quot;McDonald&quot;,&quot;given&quot;:&quot;Cory&quot;,&quot;parse-names&quot;:false,&quot;dropping-particle&quot;:&quot;&quot;,&quot;non-dropping-particle&quot;:&quot;&quot;},{&quot;family&quot;:&quot;Hoover&quot;,&quot;given&quot;:&quot;Mark&quot;,&quot;parse-names&quot;:false,&quot;dropping-particle&quot;:&quot;&quot;,&quot;non-dropping-particle&quot;:&quot;&quot;},{&quot;family&quot;:&quot;Butman&quot;,&quot;given&quot;:&quot;David&quot;,&quot;parse-names&quot;:false,&quot;dropping-particle&quot;:&quot;&quot;,&quot;non-dropping-particle&quot;:&quot;&quot;},{&quot;family&quot;:&quot;Striegl&quot;,&quot;given&quot;:&quot;Robert&quot;,&quot;parse-names&quot;:false,&quot;dropping-particle&quot;:&quot;&quot;,&quot;non-dropping-particle&quot;:&quot;&quot;},{&quot;family&quot;:&quot;Mayorga&quot;,&quot;given&quot;:&quot;Emilio&quot;,&quot;parse-names&quot;:false,&quot;dropping-particle&quot;:&quot;&quot;,&quot;non-dropping-particle&quot;:&quot;&quot;},{&quot;family&quot;:&quot;Humborg&quot;,&quot;given&quot;:&quot;Christoph&quot;,&quot;parse-names&quot;:false,&quot;dropping-particle&quot;:&quot;&quot;,&quot;non-dropping-particle&quot;:&quot;&quot;},{&quot;family&quot;:&quot;Kortelainen&quot;,&quot;given&quot;:&quot;Pirkko&quot;,&quot;parse-names&quot;:false,&quot;dropping-particle&quot;:&quot;&quot;,&quot;non-dropping-particle&quot;:&quot;&quot;},{&quot;family&quot;:&quot;Dürr&quot;,&quot;given&quot;:&quot;Hans&quot;,&quot;parse-names&quot;:false,&quot;dropping-particle&quot;:&quot;&quot;,&quot;non-dropping-particle&quot;:&quot;&quot;},{&quot;family&quot;:&quot;Meybeck&quot;,&quot;given&quot;:&quot;Michel&quot;,&quot;parse-names&quot;:false,&quot;dropping-particle&quot;:&quot;&quot;,&quot;non-dropping-particle&quot;:&quot;&quot;},{&quot;family&quot;:&quot;Ciais&quot;,&quot;given&quot;:&quot;Philippe&quot;,&quot;parse-names&quot;:false,&quot;dropping-particle&quot;:&quot;&quot;,&quot;non-dropping-particle&quot;:&quot;&quot;},{&quot;family&quot;:&quot;Guth&quot;,&quot;given&quot;:&quot;Peter&quot;,&quot;parse-names&quot;:false,&quot;dropping-particle&quot;:&quot;&quot;,&quot;non-dropping-particle&quot;:&quot;&quot;}],&quot;container-title&quot;:&quot;Nature&quot;,&quot;DOI&quot;:&quot;10.1038/nature12760&quot;,&quot;ISSN&quot;:&quot;14764687&quot;,&quot;PMID&quot;:&quot;24256802&quot;,&quot;issued&quot;:{&quot;date-parts&quot;:[[2013]]},&quot;page&quot;:&quot;355-359&quot;,&quot;abstract&quot;:&quot;Carbon dioxide (CO2) transfer from inland waters to the atmosphere, known as CO2 evasion, is a component of the global carbon cycle. Global estimates of CO2 evasion have been hampered, however, by the lack of a framework for estimating the inland water surface area and gas transfer velocity and by the absence of a global CO2 database. Here we report regional variations in global inland water surface area, dissolved CO2 and gas transfer velocity. We obtain global CO2 evasion rates of 1.8petagrams of carbon (Pg C) per year from streams and rivers and 0.32Pg Cyr-1 from lakes and reservoirs, where the upper and lower limits are respectively the 5th and 95th confidence interval percentiles. The resulting global evasion rate of 2.1 Pg Cyr-1 is higher than previous estimates owing to a larger stream and river evasion rate. Our analysis predicts global hotspots in stream and river evasion, with about 70 per cent of the flux occurring over just 20 per cent of the land surface. The source of inland water CO2 is still not known with certainty and new studies are needed to research the mechanisms controlling CO2 evasion globally. © 2013 Macmillan Publishers Limited. All rights reserved.&quot;,&quot;publisher&quot;:&quot;Nature Publishing Group&quot;,&quot;issue&quot;:&quot;7476&quot;,&quot;volume&quot;:&quot;503&quot;,&quot;container-title-short&quot;:&quot;Nature&quot;},&quot;isTemporary&quot;:false},{&quot;id&quot;:&quot;9f2cfb74-4a13-3832-b337-d2bc50209852&quot;,&quot;itemData&quot;:{&quot;type&quot;:&quot;article-journal&quot;,&quot;id&quot;:&quot;9f2cfb74-4a13-3832-b337-d2bc50209852&quot;,&quot;title&quot;:&quot;Wetlands, carbon, and climate change&quot;,&quot;author&quot;:[{&quot;family&quot;:&quot;Mitsch&quot;,&quot;given&quot;:&quot;William J.&quot;,&quot;parse-names&quot;:false,&quot;dropping-particle&quot;:&quot;&quot;,&quot;non-dropping-particle&quot;:&quot;&quot;},{&quot;family&quot;:&quot;Bernal&quot;,&quot;given&quot;:&quot;Blanca&quot;,&quot;parse-names&quot;:false,&quot;dropping-particle&quot;:&quot;&quot;,&quot;non-dropping-particle&quot;:&quot;&quot;},{&quot;family&quot;:&quot;Nahlik&quot;,&quot;given&quot;:&quot;Amanda M.&quot;,&quot;parse-names&quot;:false,&quot;dropping-particle&quot;:&quot;&quot;,&quot;non-dropping-particle&quot;:&quot;&quot;},{&quot;family&quot;:&quot;Mander&quot;,&quot;given&quot;:&quot;Ülo&quot;,&quot;parse-names&quot;:false,&quot;dropping-particle&quot;:&quot;&quot;,&quot;non-dropping-particle&quot;:&quot;&quot;},{&quot;family&quot;:&quot;Zhang&quot;,&quot;given&quot;:&quot;Li&quot;,&quot;parse-names&quot;:false,&quot;dropping-particle&quot;:&quot;&quot;,&quot;non-dropping-particle&quot;:&quot;&quot;},{&quot;family&quot;:&quot;Anderson&quot;,&quot;given&quot;:&quot;Christopher J.&quot;,&quot;parse-names&quot;:false,&quot;dropping-particle&quot;:&quot;&quot;,&quot;non-dropping-particle&quot;:&quot;&quot;},{&quot;family&quot;:&quot;Jørgensen&quot;,&quot;given&quot;:&quot;Sven E.&quot;,&quot;parse-names&quot;:false,&quot;dropping-particle&quot;:&quot;&quot;,&quot;non-dropping-particle&quot;:&quot;&quot;},{&quot;family&quot;:&quot;Brix&quot;,&quot;given&quot;:&quot;Hans&quot;,&quot;parse-names&quot;:false,&quot;dropping-particle&quot;:&quot;&quot;,&quot;non-dropping-particle&quot;:&quot;&quot;}],&quot;container-title&quot;:&quot;Landscape Ecology&quot;,&quot;DOI&quot;:&quot;10.1007/s10980-012-9758-8&quot;,&quot;ISSN&quot;:&quot;15729761&quot;,&quot;issued&quot;:{&quot;date-parts&quot;:[[2013,4,1]]},&quot;page&quot;:&quot;583-597&quot;,&quot;abstract&quot;:&quot;Wetland ecosystems provide an optimum natural environment for the sequestration and long-term storage of carbon dioxide (CO2) from the atmosphere, yet are natural sources of greenhouse gases emissions, especially methane. We illustrate that most wetlands, when carbon sequestration is compared to methane emissions, do not have 25 times more CO2 sequestration than methane emissions; therefore, to many landscape managers and non specialists, most wetlands would be considered by some to be sources of climate warming or net radiative forcing. We show by dynamic modeling of carbon flux results from seven detailed studies by us of temperate and tropical wetlands and from 14 other wetland studies by others that methane emissions become unimportant within 300 years compared to carbon sequestration in wetlands. Within that time frame or less, most wetlands become both net carbon and radiative sinks. Furthermore, we estimate that the world's wetlands, despite being only about 5-8 % of the terrestrial landscape, may currently be net carbon sinks of about 830 Tg/year of carbon with an average of 118 g-C m-2 year-1 of net carbon retention. Most of that carbon retention occurs in tropical/subtropical wetlands. We demonstrate that almost all wetlands are net radiative sinks when balancing carbon sequestration and methane emissions and conclude that wetlands can be created and restored to provide C sequestration and other ecosystem services without great concern of creating net radiative sources on the climate due to methane emissions. © 2012 Springer Science+Business Media B.V.&quot;,&quot;publisher&quot;:&quot;Kluwer Academic Publishers&quot;,&quot;issue&quot;:&quot;4&quot;,&quot;volume&quot;:&quot;28&quot;,&quot;container-title-short&quot;:&quot;Landsc Ecol&quot;},&quot;isTemporary&quot;:false},{&quot;id&quot;:&quot;85ea56b0-ab89-393b-bcf9-2d777ca1b46f&quot;,&quot;itemData&quot;:{&quot;type&quot;:&quot;article-journal&quot;,&quot;id&quot;:&quot;85ea56b0-ab89-393b-bcf9-2d777ca1b46f&quot;,&quot;title&quot;:&quot;Plumbing the global carbon cycle: Integrating inland waters into the terrestrial carbon budget&quot;,&quot;author&quot;:[{&quot;family&quot;:&quot;Cole&quot;,&quot;given&quot;:&quot;J. J.&quot;,&quot;parse-names&quot;:false,&quot;dropping-particle&quot;:&quot;&quot;,&quot;non-dropping-particle&quot;:&quot;&quot;},{&quot;family&quot;:&quot;Prairie&quot;,&quot;given&quot;:&quot;Y. T.&quot;,&quot;parse-names&quot;:false,&quot;dropping-particle&quot;:&quot;&quot;,&quot;non-dropping-particle&quot;:&quot;&quot;},{&quot;family&quot;:&quot;Caraco&quot;,&quot;given&quot;:&quot;N. F.&quot;,&quot;parse-names&quot;:false,&quot;dropping-particle&quot;:&quot;&quot;,&quot;non-dropping-particle&quot;:&quot;&quot;},{&quot;family&quot;:&quot;McDowell&quot;,&quot;given&quot;:&quot;W. H.&quot;,&quot;parse-names&quot;:false,&quot;dropping-particle&quot;:&quot;&quot;,&quot;non-dropping-particle&quot;:&quot;&quot;},{&quot;family&quot;:&quot;Tranvik&quot;,&quot;given&quot;:&quot;L. J.&quot;,&quot;parse-names&quot;:false,&quot;dropping-particle&quot;:&quot;&quot;,&quot;non-dropping-particle&quot;:&quot;&quot;},{&quot;family&quot;:&quot;Striegl&quot;,&quot;given&quot;:&quot;R. G.&quot;,&quot;parse-names&quot;:false,&quot;dropping-particle&quot;:&quot;&quot;,&quot;non-dropping-particle&quot;:&quot;&quot;},{&quot;family&quot;:&quot;Duarte&quot;,&quot;given&quot;:&quot;C. M.&quot;,&quot;parse-names&quot;:false,&quot;dropping-particle&quot;:&quot;&quot;,&quot;non-dropping-particle&quot;:&quot;&quot;},{&quot;family&quot;:&quot;Kortelainen&quot;,&quot;given&quot;:&quot;P.&quot;,&quot;parse-names&quot;:false,&quot;dropping-particle&quot;:&quot;&quot;,&quot;non-dropping-particle&quot;:&quot;&quot;},{&quot;family&quot;:&quot;Downing&quot;,&quot;given&quot;:&quot;J. A.&quot;,&quot;parse-names&quot;:false,&quot;dropping-particle&quot;:&quot;&quot;,&quot;non-dropping-particle&quot;:&quot;&quot;},{&quot;family&quot;:&quot;Middelburg&quot;,&quot;given&quot;:&quot;J. J.&quot;,&quot;parse-names&quot;:false,&quot;dropping-particle&quot;:&quot;&quot;,&quot;non-dropping-particle&quot;:&quot;&quot;},{&quot;family&quot;:&quot;Melack&quot;,&quot;given&quot;:&quot;J.&quot;,&quot;parse-names&quot;:false,&quot;dropping-particle&quot;:&quot;&quot;,&quot;non-dropping-particle&quot;:&quot;&quot;}],&quot;container-title&quot;:&quot;Ecosystems&quot;,&quot;DOI&quot;:&quot;10.1007/s10021-006-9013-8&quot;,&quot;ISSN&quot;:&quot;14329840&quot;,&quot;issued&quot;:{&quot;date-parts&quot;:[[2007,2]]},&quot;page&quot;:&quot;171-184&quot;,&quot;abstract&quot;:&quot;Because freshwater covers such a small fraction of the Earth's surface area, inland freshwater ecosystems (particularly lakes, rivers, and reservoirs) have rarely been considered as potentially important quantitative components of the carbon cycle at either global or regional scales. By taking published estimates of gas exchange, sediment accumulation, and carbon transport for a variety of aquatic systems, we have constructed a budget for the role of inland water ecosystems in the global carbon cycle. Our analysis conservatively estimates that inland waters annually receive, from a combination of background and anthropogenically altered sources, on the order of 1.9 Pg C y-1 from the terrestrial landscape, of which about 0.2 is buried in aquatic sediments, at least 0.8 (possibly much more) is returned to the atmosphere as gas exchange while the remaining 0.9 Pg y-1 is delivered to the oceans, roughly equally as inorganic and organic carbon. Thus, roughly twice as much C enters inland aquatic systems from land as is exported from land to the sea. Over prolonged time net carbon fluxes in aquatic systems tend to be greater per unit area than in much of the surrounding land. Although their area is small, these freshwater aquatic systems can affect regional C balances. Further, the inclusion of inland, freshwater ecosystems provides useful insight about the storage, oxidation and transport of terrestrial C, and may warrant a revision of how the modern net C sink on land is described. © 2007 Springer Science+Business Media, LLC.&quot;,&quot;issue&quot;:&quot;1&quot;,&quot;volume&quot;:&quot;10&quot;,&quot;container-title-short&quot;:&quot;&quot;},&quot;isTemporary&quot;:false}]},{&quot;citationID&quot;:&quot;MENDELEY_CITATION_8ac95caf-48a8-440a-9c22-c5dbb958c419&quot;,&quot;properties&quot;:{&quot;noteIndex&quot;:0},&quot;isEdited&quot;:false,&quot;manualOverride&quot;:{&quot;isManuallyOverridden&quot;:false,&quot;citeprocText&quot;:&quot;(Leibowitz et al., 2018a; Mitsch et al., 2013)&quot;,&quot;manualOverrideText&quot;:&quot;&quot;},&quot;citationTag&quot;:&quot;MENDELEY_CITATION_v3_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&quot;,&quot;citationItems&quot;:[{&quot;id&quot;:&quot;9f2cfb74-4a13-3832-b337-d2bc50209852&quot;,&quot;itemData&quot;:{&quot;type&quot;:&quot;article-journal&quot;,&quot;id&quot;:&quot;9f2cfb74-4a13-3832-b337-d2bc50209852&quot;,&quot;title&quot;:&quot;Wetlands, carbon, and climate change&quot;,&quot;author&quot;:[{&quot;family&quot;:&quot;Mitsch&quot;,&quot;given&quot;:&quot;William J.&quot;,&quot;parse-names&quot;:false,&quot;dropping-particle&quot;:&quot;&quot;,&quot;non-dropping-particle&quot;:&quot;&quot;},{&quot;family&quot;:&quot;Bernal&quot;,&quot;given&quot;:&quot;Blanca&quot;,&quot;parse-names&quot;:false,&quot;dropping-particle&quot;:&quot;&quot;,&quot;non-dropping-particle&quot;:&quot;&quot;},{&quot;family&quot;:&quot;Nahlik&quot;,&quot;given&quot;:&quot;Amanda M.&quot;,&quot;parse-names&quot;:false,&quot;dropping-particle&quot;:&quot;&quot;,&quot;non-dropping-particle&quot;:&quot;&quot;},{&quot;family&quot;:&quot;Mander&quot;,&quot;given&quot;:&quot;Ülo&quot;,&quot;parse-names&quot;:false,&quot;dropping-particle&quot;:&quot;&quot;,&quot;non-dropping-particle&quot;:&quot;&quot;},{&quot;family&quot;:&quot;Zhang&quot;,&quot;given&quot;:&quot;Li&quot;,&quot;parse-names&quot;:false,&quot;dropping-particle&quot;:&quot;&quot;,&quot;non-dropping-particle&quot;:&quot;&quot;},{&quot;family&quot;:&quot;Anderson&quot;,&quot;given&quot;:&quot;Christopher J.&quot;,&quot;parse-names&quot;:false,&quot;dropping-particle&quot;:&quot;&quot;,&quot;non-dropping-particle&quot;:&quot;&quot;},{&quot;family&quot;:&quot;Jørgensen&quot;,&quot;given&quot;:&quot;Sven E.&quot;,&quot;parse-names&quot;:false,&quot;dropping-particle&quot;:&quot;&quot;,&quot;non-dropping-particle&quot;:&quot;&quot;},{&quot;family&quot;:&quot;Brix&quot;,&quot;given&quot;:&quot;Hans&quot;,&quot;parse-names&quot;:false,&quot;dropping-particle&quot;:&quot;&quot;,&quot;non-dropping-particle&quot;:&quot;&quot;}],&quot;container-title&quot;:&quot;Landscape Ecology&quot;,&quot;DOI&quot;:&quot;10.1007/s10980-012-9758-8&quot;,&quot;ISSN&quot;:&quot;15729761&quot;,&quot;issued&quot;:{&quot;date-parts&quot;:[[2013,4,1]]},&quot;page&quot;:&quot;583-597&quot;,&quot;abstract&quot;:&quot;Wetland ecosystems provide an optimum natural environment for the sequestration and long-term storage of carbon dioxide (CO2) from the atmosphere, yet are natural sources of greenhouse gases emissions, especially methane. We illustrate that most wetlands, when carbon sequestration is compared to methane emissions, do not have 25 times more CO2 sequestration than methane emissions; therefore, to many landscape managers and non specialists, most wetlands would be considered by some to be sources of climate warming or net radiative forcing. We show by dynamic modeling of carbon flux results from seven detailed studies by us of temperate and tropical wetlands and from 14 other wetland studies by others that methane emissions become unimportant within 300 years compared to carbon sequestration in wetlands. Within that time frame or less, most wetlands become both net carbon and radiative sinks. Furthermore, we estimate that the world's wetlands, despite being only about 5-8 % of the terrestrial landscape, may currently be net carbon sinks of about 830 Tg/year of carbon with an average of 118 g-C m-2 year-1 of net carbon retention. Most of that carbon retention occurs in tropical/subtropical wetlands. We demonstrate that almost all wetlands are net radiative sinks when balancing carbon sequestration and methane emissions and conclude that wetlands can be created and restored to provide C sequestration and other ecosystem services without great concern of creating net radiative sources on the climate due to methane emissions. © 2012 Springer Science+Business Media B.V.&quot;,&quot;publisher&quot;:&quot;Kluwer Academic Publishers&quot;,&quot;issue&quot;:&quot;4&quot;,&quot;volume&quot;:&quot;28&quot;,&quot;container-title-short&quot;:&quot;Landsc Ecol&quot;},&quot;isTemporary&quot;:false},{&quot;id&quot;:&quot;18591707-8039-36f5-b05f-28ee879da487&quot;,&quot;itemData&quot;:{&quot;type&quot;:&quot;article-journal&quot;,&quot;id&quot;:&quot;18591707-8039-36f5-b05f-28ee879da487&quot;,&quot;title&quot;:&quot;Connectivity of Streams and Wetlands to Downstream Waters: An Integrated Systems Framework&quot;,&quot;author&quot;:[{&quot;family&quot;:&quot;Leibowitz&quot;,&quot;given&quot;:&quot;Scott G.&quot;,&quot;parse-names&quot;:false,&quot;dropping-particle&quot;:&quot;&quot;,&quot;non-dropping-particle&quot;:&quot;&quot;},{&quot;family&quot;:&quot;Wigington&quot;,&quot;given&quot;:&quot;Parker J.&quot;,&quot;parse-names&quot;:false,&quot;dropping-particle&quot;:&quot;&quot;,&quot;non-dropping-particle&quot;:&quot;&quot;},{&quot;family&quot;:&quot;Schofield&quot;,&quot;given&quot;:&quot;Kate A.&quot;,&quot;parse-names&quot;:false,&quot;dropping-particle&quot;:&quot;&quot;,&quot;non-dropping-particle&quot;:&quot;&quot;},{&quot;family&quot;:&quot;Alexander&quot;,&quot;given&quot;:&quot;Laurie C.&quot;,&quot;parse-names&quot;:false,&quot;dropping-particle&quot;:&quot;&quot;,&quot;non-dropping-particle&quot;:&quot;&quot;},{&quot;family&quot;:&quot;Vanderhoof&quot;,&quot;given&quot;:&quot;Melanie K.&quot;,&quot;parse-names&quot;:false,&quot;dropping-particle&quot;:&quot;&quot;,&quot;non-dropping-particle&quot;:&quot;&quot;},{&quot;family&quot;:&quot;Golden&quot;,&quot;given&quot;:&quot;Heather E.&quot;,&quot;parse-names&quot;:false,&quot;dropping-particle&quot;:&quot;&quot;,&quot;non-dropping-particle&quot;:&quot;&quot;}],&quot;container-title&quot;:&quot;Journal of the American Water Resources Association&quot;,&quot;container-title-short&quot;:&quot;J Am Water Resour Assoc&quot;,&quot;DOI&quot;:&quot;10.1111/1752-1688.12631&quot;,&quot;ISSN&quot;:&quot;17521688&quot;,&quot;issued&quot;:{&quot;date-parts&quot;:[[2018,4,1]]},&quot;page&quot;:&quot;298-322&quot;,&quot;abstract&quot;:&quot;Interest in connectivity has increased in the aquatic sciences, partly because of its relevance to the Clean Water Act. This paper has two objectives: (1) provide a framework to understand hydrological, chemical, and biological connectivity, focusing on how headwater streams and wetlands connect to and contribute to rivers; and (2) briefly review methods to quantify hydrological and chemical connectivity. Streams and wetlands affect river structure and function by altering material and biological fluxes to the river; this depends on two factors: (1) functions within streams and wetlands that affect material fluxes; and (2) connectivity (or isolation) from streams and wetlands to rivers that allows (or prevents) material transport between systems. Connectivity can be described in terms of frequency, magnitude, duration, timing, and rate of change. It results from physical characteristics of a system, e.g., climate, soils, geology, topography, and the spatial distribution of aquatic components. Biological connectivity is also affected by traits and behavior of the biota. Connectivity can be altered by human impacts, often in complex ways. Because of variability in these factors, connectivity is not constant but varies over time and space. Connectivity can be quantified with field-based methods, modeling, and remote sensing. Further studies using these methods are needed to classify and quantify connectivity of aquatic ecosystems and to understand how impacts affect connectivity.&quot;,&quot;publisher&quot;:&quot;Blackwell Publishing Inc.&quot;,&quot;issue&quot;:&quot;2&quot;,&quot;volume&quot;:&quot;54&quot;},&quot;isTemporary&quot;:false}]},{&quot;citationID&quot;:&quot;MENDELEY_CITATION_25133c51-a392-4a0d-ae41-9f619e2bcfad&quot;,&quot;properties&quot;:{&quot;noteIndex&quot;:0},&quot;isEdited&quot;:false,&quot;manualOverride&quot;:{&quot;isManuallyOverridden&quot;:false,&quot;citeprocText&quot;:&quot;(Cole et al., 2007; Raymond et al., 2013; Solano et al., 2024)&quot;,&quot;manualOverrideText&quot;:&quot;&quot;},&quot;citationTag&quot;:&quot;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&quot;,&quot;citationItems&quot;:[{&quot;id&quot;:&quot;85ea56b0-ab89-393b-bcf9-2d777ca1b46f&quot;,&quot;itemData&quot;:{&quot;type&quot;:&quot;article-journal&quot;,&quot;id&quot;:&quot;85ea56b0-ab89-393b-bcf9-2d777ca1b46f&quot;,&quot;title&quot;:&quot;Plumbing the global carbon cycle: Integrating inland waters into the terrestrial carbon budget&quot;,&quot;author&quot;:[{&quot;family&quot;:&quot;Cole&quot;,&quot;given&quot;:&quot;J. J.&quot;,&quot;parse-names&quot;:false,&quot;dropping-particle&quot;:&quot;&quot;,&quot;non-dropping-particle&quot;:&quot;&quot;},{&quot;family&quot;:&quot;Prairie&quot;,&quot;given&quot;:&quot;Y. T.&quot;,&quot;parse-names&quot;:false,&quot;dropping-particle&quot;:&quot;&quot;,&quot;non-dropping-particle&quot;:&quot;&quot;},{&quot;family&quot;:&quot;Caraco&quot;,&quot;given&quot;:&quot;N. F.&quot;,&quot;parse-names&quot;:false,&quot;dropping-particle&quot;:&quot;&quot;,&quot;non-dropping-particle&quot;:&quot;&quot;},{&quot;family&quot;:&quot;McDowell&quot;,&quot;given&quot;:&quot;W. H.&quot;,&quot;parse-names&quot;:false,&quot;dropping-particle&quot;:&quot;&quot;,&quot;non-dropping-particle&quot;:&quot;&quot;},{&quot;family&quot;:&quot;Tranvik&quot;,&quot;given&quot;:&quot;L. J.&quot;,&quot;parse-names&quot;:false,&quot;dropping-particle&quot;:&quot;&quot;,&quot;non-dropping-particle&quot;:&quot;&quot;},{&quot;family&quot;:&quot;Striegl&quot;,&quot;given&quot;:&quot;R. G.&quot;,&quot;parse-names&quot;:false,&quot;dropping-particle&quot;:&quot;&quot;,&quot;non-dropping-particle&quot;:&quot;&quot;},{&quot;family&quot;:&quot;Duarte&quot;,&quot;given&quot;:&quot;C. M.&quot;,&quot;parse-names&quot;:false,&quot;dropping-particle&quot;:&quot;&quot;,&quot;non-dropping-particle&quot;:&quot;&quot;},{&quot;family&quot;:&quot;Kortelainen&quot;,&quot;given&quot;:&quot;P.&quot;,&quot;parse-names&quot;:false,&quot;dropping-particle&quot;:&quot;&quot;,&quot;non-dropping-particle&quot;:&quot;&quot;},{&quot;family&quot;:&quot;Downing&quot;,&quot;given&quot;:&quot;J. A.&quot;,&quot;parse-names&quot;:false,&quot;dropping-particle&quot;:&quot;&quot;,&quot;non-dropping-particle&quot;:&quot;&quot;},{&quot;family&quot;:&quot;Middelburg&quot;,&quot;given&quot;:&quot;J. J.&quot;,&quot;parse-names&quot;:false,&quot;dropping-particle&quot;:&quot;&quot;,&quot;non-dropping-particle&quot;:&quot;&quot;},{&quot;family&quot;:&quot;Melack&quot;,&quot;given&quot;:&quot;J.&quot;,&quot;parse-names&quot;:false,&quot;dropping-particle&quot;:&quot;&quot;,&quot;non-dropping-particle&quot;:&quot;&quot;}],&quot;container-title&quot;:&quot;Ecosystems&quot;,&quot;DOI&quot;:&quot;10.1007/s10021-006-9013-8&quot;,&quot;ISSN&quot;:&quot;14329840&quot;,&quot;issued&quot;:{&quot;date-parts&quot;:[[2007,2]]},&quot;page&quot;:&quot;171-184&quot;,&quot;abstract&quot;:&quot;Because freshwater covers such a small fraction of the Earth's surface area, inland freshwater ecosystems (particularly lakes, rivers, and reservoirs) have rarely been considered as potentially important quantitative components of the carbon cycle at either global or regional scales. By taking published estimates of gas exchange, sediment accumulation, and carbon transport for a variety of aquatic systems, we have constructed a budget for the role of inland water ecosystems in the global carbon cycle. Our analysis conservatively estimates that inland waters annually receive, from a combination of background and anthropogenically altered sources, on the order of 1.9 Pg C y-1 from the terrestrial landscape, of which about 0.2 is buried in aquatic sediments, at least 0.8 (possibly much more) is returned to the atmosphere as gas exchange while the remaining 0.9 Pg y-1 is delivered to the oceans, roughly equally as inorganic and organic carbon. Thus, roughly twice as much C enters inland aquatic systems from land as is exported from land to the sea. Over prolonged time net carbon fluxes in aquatic systems tend to be greater per unit area than in much of the surrounding land. Although their area is small, these freshwater aquatic systems can affect regional C balances. Further, the inclusion of inland, freshwater ecosystems provides useful insight about the storage, oxidation and transport of terrestrial C, and may warrant a revision of how the modern net C sink on land is described. © 2007 Springer Science+Business Media, LLC.&quot;,&quot;issue&quot;:&quot;1&quot;,&quot;volume&quot;:&quot;10&quot;,&quot;container-title-short&quot;:&quot;&quot;},&quot;isTemporary&quot;:false},{&quot;id&quot;:&quot;dec0c268-7b5c-3161-a02b-a7f664926ab6&quot;,&quot;itemData&quot;:{&quot;type&quot;:&quot;article-journal&quot;,&quot;id&quot;:&quot;dec0c268-7b5c-3161-a02b-a7f664926ab6&quot;,&quot;title&quot;:&quot;Seasonal Wetlands Make a Relatively Limited Contribution to the Dissolved Carbon Pool of a Lowland Headwater Tropical Stream&quot;,&quot;author&quot;:[{&quot;family&quot;:&quot;Solano&quot;,&quot;given&quot;:&quot;Vanessa&quot;,&quot;parse-names&quot;:false,&quot;dropping-particle&quot;:&quot;&quot;,&quot;non-dropping-particle&quot;:&quot;&quot;},{&quot;family&quot;:&quot;Duvert&quot;,&quot;given&quot;:&quot;Clément&quot;,&quot;parse-names&quot;:false,&quot;dropping-particle&quot;:&quot;&quot;,&quot;non-dropping-particle&quot;:&quot;&quot;},{&quot;family&quot;:&quot;Hutley&quot;,&quot;given&quot;:&quot;Lindsay B.&quot;,&quot;parse-names&quot;:false,&quot;dropping-particle&quot;:&quot;&quot;,&quot;non-dropping-particle&quot;:&quot;&quot;},{&quot;family&quot;:&quot;Cendón&quot;,&quot;given&quot;:&quot;Dioni I.&quot;,&quot;parse-names&quot;:false,&quot;dropping-particle&quot;:&quot;&quot;,&quot;non-dropping-particle&quot;:&quot;&quot;},{&quot;family&quot;:&quot;Maher&quot;,&quot;given&quot;:&quot;Damien T.&quot;,&quot;parse-names&quot;:false,&quot;dropping-particle&quot;:&quot;&quot;,&quot;non-dropping-particle&quot;:&quot;&quot;},{&quot;family&quot;:&quot;Birkel&quot;,&quot;given&quot;:&quot;Christian&quot;,&quot;parse-names&quot;:false,&quot;dropping-particle&quot;:&quot;&quot;,&quot;non-dropping-particle&quot;:&quot;&quot;}],&quot;container-title&quot;:&quot;Journal of Geophysical Research: Biogeosciences&quot;,&quot;DOI&quot;:&quot;10.1029/2023JG007556&quot;,&quot;ISSN&quot;:&quot;21698961&quot;,&quot;issued&quot;:{&quot;date-parts&quot;:[[2024,2,1]]},&quot;abstract&quot;:&quot;Wetlands process large amounts of carbon (C) that can be exported laterally to streams and rivers. However, our understanding of wetland inputs to streams remains unclear, particularly in tropical systems. Here we estimated the contribution of seasonal wetlands to the C pool of a lowland headwater stream in the Australian tropics. We measured dissolved organic and inorganic C (DOC and DIC) and dissolved gases (carbon dioxide—CO2, methane—CH4) during the wet season along the mainstem and in wetland drains connected to the stream. We also recorded hourly measurements of dissolved CO2 along a ‘stream–wetland drain–stream’ continuum, and used a hydrological model combined with a simple mass balance approach to assess the water, DIC and DOC sources to the stream. Seasonal wetlands contributed ∼15% and ∼16% of the DOC and DIC loads during our synoptic sampling, slightly higher than the percent area (∼9%) they occupy in the catchment. The riparian forest (75% of the DOC load) and groundwater inflows (58% of the DIC load) were identified as the main sources of stream DOC and DIC. Seasonal wetlands also contributed marginally to stream CO2 and CH4. Importantly, the rates of stream CO2 emission (1.86 g C s−1) and DOC mineralization (0.33 g C s−1) were much lower than the downstream export of DIC (6.39 g C s−1) and DOC (2.66 g g C s−1). This work highlights the need for further research on the role of riparian corridors as producers and conduits of terrestrial C to tropical streams.&quot;,&quot;publisher&quot;:&quot;John Wiley and Sons Inc&quot;,&quot;issue&quot;:&quot;2&quot;,&quot;volume&quot;:&quot;129&quot;,&quot;container-title-short&quot;:&quot;J Geophys Res Biogeosci&quot;},&quot;isTemporary&quot;:false},{&quot;id&quot;:&quot;74823f0c-dea1-39d9-bea4-6b7fec86083c&quot;,&quot;itemData&quot;:{&quot;type&quot;:&quot;article-journal&quot;,&quot;id&quot;:&quot;74823f0c-dea1-39d9-bea4-6b7fec86083c&quot;,&quot;title&quot;:&quot;Global carbon dioxide emissions from inland waters&quot;,&quot;author&quot;:[{&quot;family&quot;:&quot;Raymond&quot;,&quot;given&quot;:&quot;Peter A.&quot;,&quot;parse-names&quot;:false,&quot;dropping-particle&quot;:&quot;&quot;,&quot;non-dropping-particle&quot;:&quot;&quot;},{&quot;family&quot;:&quot;Hartmann&quot;,&quot;given&quot;:&quot;Jens&quot;,&quot;parse-names&quot;:false,&quot;dropping-particle&quot;:&quot;&quot;,&quot;non-dropping-particle&quot;:&quot;&quot;},{&quot;family&quot;:&quot;Lauerwald&quot;,&quot;given&quot;:&quot;Ronny&quot;,&quot;parse-names&quot;:false,&quot;dropping-particle&quot;:&quot;&quot;,&quot;non-dropping-particle&quot;:&quot;&quot;},{&quot;family&quot;:&quot;Sobek&quot;,&quot;given&quot;:&quot;Sebastian&quot;,&quot;parse-names&quot;:false,&quot;dropping-particle&quot;:&quot;&quot;,&quot;non-dropping-particle&quot;:&quot;&quot;},{&quot;family&quot;:&quot;McDonald&quot;,&quot;given&quot;:&quot;Cory&quot;,&quot;parse-names&quot;:false,&quot;dropping-particle&quot;:&quot;&quot;,&quot;non-dropping-particle&quot;:&quot;&quot;},{&quot;family&quot;:&quot;Hoover&quot;,&quot;given&quot;:&quot;Mark&quot;,&quot;parse-names&quot;:false,&quot;dropping-particle&quot;:&quot;&quot;,&quot;non-dropping-particle&quot;:&quot;&quot;},{&quot;family&quot;:&quot;Butman&quot;,&quot;given&quot;:&quot;David&quot;,&quot;parse-names&quot;:false,&quot;dropping-particle&quot;:&quot;&quot;,&quot;non-dropping-particle&quot;:&quot;&quot;},{&quot;family&quot;:&quot;Striegl&quot;,&quot;given&quot;:&quot;Robert&quot;,&quot;parse-names&quot;:false,&quot;dropping-particle&quot;:&quot;&quot;,&quot;non-dropping-particle&quot;:&quot;&quot;},{&quot;family&quot;:&quot;Mayorga&quot;,&quot;given&quot;:&quot;Emilio&quot;,&quot;parse-names&quot;:false,&quot;dropping-particle&quot;:&quot;&quot;,&quot;non-dropping-particle&quot;:&quot;&quot;},{&quot;family&quot;:&quot;Humborg&quot;,&quot;given&quot;:&quot;Christoph&quot;,&quot;parse-names&quot;:false,&quot;dropping-particle&quot;:&quot;&quot;,&quot;non-dropping-particle&quot;:&quot;&quot;},{&quot;family&quot;:&quot;Kortelainen&quot;,&quot;given&quot;:&quot;Pirkko&quot;,&quot;parse-names&quot;:false,&quot;dropping-particle&quot;:&quot;&quot;,&quot;non-dropping-particle&quot;:&quot;&quot;},{&quot;family&quot;:&quot;Dürr&quot;,&quot;given&quot;:&quot;Hans&quot;,&quot;parse-names&quot;:false,&quot;dropping-particle&quot;:&quot;&quot;,&quot;non-dropping-particle&quot;:&quot;&quot;},{&quot;family&quot;:&quot;Meybeck&quot;,&quot;given&quot;:&quot;Michel&quot;,&quot;parse-names&quot;:false,&quot;dropping-particle&quot;:&quot;&quot;,&quot;non-dropping-particle&quot;:&quot;&quot;},{&quot;family&quot;:&quot;Ciais&quot;,&quot;given&quot;:&quot;Philippe&quot;,&quot;parse-names&quot;:false,&quot;dropping-particle&quot;:&quot;&quot;,&quot;non-dropping-particle&quot;:&quot;&quot;},{&quot;family&quot;:&quot;Guth&quot;,&quot;given&quot;:&quot;Peter&quot;,&quot;parse-names&quot;:false,&quot;dropping-particle&quot;:&quot;&quot;,&quot;non-dropping-particle&quot;:&quot;&quot;}],&quot;container-title&quot;:&quot;Nature&quot;,&quot;DOI&quot;:&quot;10.1038/nature12760&quot;,&quot;ISSN&quot;:&quot;14764687&quot;,&quot;PMID&quot;:&quot;24256802&quot;,&quot;issued&quot;:{&quot;date-parts&quot;:[[2013]]},&quot;page&quot;:&quot;355-359&quot;,&quot;abstract&quot;:&quot;Carbon dioxide (CO2) transfer from inland waters to the atmosphere, known as CO2 evasion, is a component of the global carbon cycle. Global estimates of CO2 evasion have been hampered, however, by the lack of a framework for estimating the inland water surface area and gas transfer velocity and by the absence of a global CO2 database. Here we report regional variations in global inland water surface area, dissolved CO2 and gas transfer velocity. We obtain global CO2 evasion rates of 1.8petagrams of carbon (Pg C) per year from streams and rivers and 0.32Pg Cyr-1 from lakes and reservoirs, where the upper and lower limits are respectively the 5th and 95th confidence interval percentiles. The resulting global evasion rate of 2.1 Pg Cyr-1 is higher than previous estimates owing to a larger stream and river evasion rate. Our analysis predicts global hotspots in stream and river evasion, with about 70 per cent of the flux occurring over just 20 per cent of the land surface. The source of inland water CO2 is still not known with certainty and new studies are needed to research the mechanisms controlling CO2 evasion globally. © 2013 Macmillan Publishers Limited. All rights reserved.&quot;,&quot;publisher&quot;:&quot;Nature Publishing Group&quot;,&quot;issue&quot;:&quot;7476&quot;,&quot;volume&quot;:&quot;503&quot;,&quot;container-title-short&quot;:&quot;Nature&quot;},&quot;isTemporary&quot;:false}]},{&quot;citationID&quot;:&quot;MENDELEY_CITATION_d7250d53-4168-41e9-b5ee-b3cdfbfdd6cd&quot;,&quot;properties&quot;:{&quot;noteIndex&quot;:0},&quot;isEdited&quot;:false,&quot;manualOverride&quot;:{&quot;isManuallyOverridden&quot;:false,&quot;citeprocText&quot;:&quot;(Leibowitz et al., 2018a)&quot;,&quot;manualOverrideText&quot;:&quot;&quot;},&quot;citationTag&quot;:&quot;MENDELEY_CITATION_v3_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&quot;,&quot;citationItems&quot;:[{&quot;id&quot;:&quot;18591707-8039-36f5-b05f-28ee879da487&quot;,&quot;itemData&quot;:{&quot;type&quot;:&quot;article-journal&quot;,&quot;id&quot;:&quot;18591707-8039-36f5-b05f-28ee879da487&quot;,&quot;title&quot;:&quot;Connectivity of Streams and Wetlands to Downstream Waters: An Integrated Systems Framework&quot;,&quot;author&quot;:[{&quot;family&quot;:&quot;Leibowitz&quot;,&quot;given&quot;:&quot;Scott G.&quot;,&quot;parse-names&quot;:false,&quot;dropping-particle&quot;:&quot;&quot;,&quot;non-dropping-particle&quot;:&quot;&quot;},{&quot;family&quot;:&quot;Wigington&quot;,&quot;given&quot;:&quot;Parker J.&quot;,&quot;parse-names&quot;:false,&quot;dropping-particle&quot;:&quot;&quot;,&quot;non-dropping-particle&quot;:&quot;&quot;},{&quot;family&quot;:&quot;Schofield&quot;,&quot;given&quot;:&quot;Kate A.&quot;,&quot;parse-names&quot;:false,&quot;dropping-particle&quot;:&quot;&quot;,&quot;non-dropping-particle&quot;:&quot;&quot;},{&quot;family&quot;:&quot;Alexander&quot;,&quot;given&quot;:&quot;Laurie C.&quot;,&quot;parse-names&quot;:false,&quot;dropping-particle&quot;:&quot;&quot;,&quot;non-dropping-particle&quot;:&quot;&quot;},{&quot;family&quot;:&quot;Vanderhoof&quot;,&quot;given&quot;:&quot;Melanie K.&quot;,&quot;parse-names&quot;:false,&quot;dropping-particle&quot;:&quot;&quot;,&quot;non-dropping-particle&quot;:&quot;&quot;},{&quot;family&quot;:&quot;Golden&quot;,&quot;given&quot;:&quot;Heather E.&quot;,&quot;parse-names&quot;:false,&quot;dropping-particle&quot;:&quot;&quot;,&quot;non-dropping-particle&quot;:&quot;&quot;}],&quot;container-title&quot;:&quot;Journal of the American Water Resources Association&quot;,&quot;container-title-short&quot;:&quot;J Am Water Resour Assoc&quot;,&quot;DOI&quot;:&quot;10.1111/1752-1688.12631&quot;,&quot;ISSN&quot;:&quot;17521688&quot;,&quot;issued&quot;:{&quot;date-parts&quot;:[[2018,4,1]]},&quot;page&quot;:&quot;298-322&quot;,&quot;abstract&quot;:&quot;Interest in connectivity has increased in the aquatic sciences, partly because of its relevance to the Clean Water Act. This paper has two objectives: (1) provide a framework to understand hydrological, chemical, and biological connectivity, focusing on how headwater streams and wetlands connect to and contribute to rivers; and (2) briefly review methods to quantify hydrological and chemical connectivity. Streams and wetlands affect river structure and function by altering material and biological fluxes to the river; this depends on two factors: (1) functions within streams and wetlands that affect material fluxes; and (2) connectivity (or isolation) from streams and wetlands to rivers that allows (or prevents) material transport between systems. Connectivity can be described in terms of frequency, magnitude, duration, timing, and rate of change. It results from physical characteristics of a system, e.g., climate, soils, geology, topography, and the spatial distribution of aquatic components. Biological connectivity is also affected by traits and behavior of the biota. Connectivity can be altered by human impacts, often in complex ways. Because of variability in these factors, connectivity is not constant but varies over time and space. Connectivity can be quantified with field-based methods, modeling, and remote sensing. Further studies using these methods are needed to classify and quantify connectivity of aquatic ecosystems and to understand how impacts affect connectivity.&quot;,&quot;publisher&quot;:&quot;Blackwell Publishing Inc.&quot;,&quot;issue&quot;:&quot;2&quot;,&quot;volume&quot;:&quot;54&quot;},&quot;isTemporary&quot;:false}]},{&quot;citationID&quot;:&quot;MENDELEY_CITATION_db07643e-ad2e-49dc-88bf-7b4e4f35fa1a&quot;,&quot;properties&quot;:{&quot;noteIndex&quot;:0},&quot;isEdited&quot;:false,&quot;manualOverride&quot;:{&quot;isManuallyOverridden&quot;:false,&quot;citeprocText&quot;:&quot;(Cole et al., 2007)&quot;,&quot;manualOverrideText&quot;:&quot;&quot;},&quot;citationTag&quot;:&quot;MENDELEY_CITATION_v3_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&quot;,&quot;citationItems&quot;:[{&quot;id&quot;:&quot;85ea56b0-ab89-393b-bcf9-2d777ca1b46f&quot;,&quot;itemData&quot;:{&quot;type&quot;:&quot;article-journal&quot;,&quot;id&quot;:&quot;85ea56b0-ab89-393b-bcf9-2d777ca1b46f&quot;,&quot;title&quot;:&quot;Plumbing the global carbon cycle: Integrating inland waters into the terrestrial carbon budget&quot;,&quot;author&quot;:[{&quot;family&quot;:&quot;Cole&quot;,&quot;given&quot;:&quot;J. J.&quot;,&quot;parse-names&quot;:false,&quot;dropping-particle&quot;:&quot;&quot;,&quot;non-dropping-particle&quot;:&quot;&quot;},{&quot;family&quot;:&quot;Prairie&quot;,&quot;given&quot;:&quot;Y. T.&quot;,&quot;parse-names&quot;:false,&quot;dropping-particle&quot;:&quot;&quot;,&quot;non-dropping-particle&quot;:&quot;&quot;},{&quot;family&quot;:&quot;Caraco&quot;,&quot;given&quot;:&quot;N. F.&quot;,&quot;parse-names&quot;:false,&quot;dropping-particle&quot;:&quot;&quot;,&quot;non-dropping-particle&quot;:&quot;&quot;},{&quot;family&quot;:&quot;McDowell&quot;,&quot;given&quot;:&quot;W. H.&quot;,&quot;parse-names&quot;:false,&quot;dropping-particle&quot;:&quot;&quot;,&quot;non-dropping-particle&quot;:&quot;&quot;},{&quot;family&quot;:&quot;Tranvik&quot;,&quot;given&quot;:&quot;L. J.&quot;,&quot;parse-names&quot;:false,&quot;dropping-particle&quot;:&quot;&quot;,&quot;non-dropping-particle&quot;:&quot;&quot;},{&quot;family&quot;:&quot;Striegl&quot;,&quot;given&quot;:&quot;R. G.&quot;,&quot;parse-names&quot;:false,&quot;dropping-particle&quot;:&quot;&quot;,&quot;non-dropping-particle&quot;:&quot;&quot;},{&quot;family&quot;:&quot;Duarte&quot;,&quot;given&quot;:&quot;C. M.&quot;,&quot;parse-names&quot;:false,&quot;dropping-particle&quot;:&quot;&quot;,&quot;non-dropping-particle&quot;:&quot;&quot;},{&quot;family&quot;:&quot;Kortelainen&quot;,&quot;given&quot;:&quot;P.&quot;,&quot;parse-names&quot;:false,&quot;dropping-particle&quot;:&quot;&quot;,&quot;non-dropping-particle&quot;:&quot;&quot;},{&quot;family&quot;:&quot;Downing&quot;,&quot;given&quot;:&quot;J. A.&quot;,&quot;parse-names&quot;:false,&quot;dropping-particle&quot;:&quot;&quot;,&quot;non-dropping-particle&quot;:&quot;&quot;},{&quot;family&quot;:&quot;Middelburg&quot;,&quot;given&quot;:&quot;J. J.&quot;,&quot;parse-names&quot;:false,&quot;dropping-particle&quot;:&quot;&quot;,&quot;non-dropping-particle&quot;:&quot;&quot;},{&quot;family&quot;:&quot;Melack&quot;,&quot;given&quot;:&quot;J.&quot;,&quot;parse-names&quot;:false,&quot;dropping-particle&quot;:&quot;&quot;,&quot;non-dropping-particle&quot;:&quot;&quot;}],&quot;container-title&quot;:&quot;Ecosystems&quot;,&quot;DOI&quot;:&quot;10.1007/s10021-006-9013-8&quot;,&quot;ISSN&quot;:&quot;14329840&quot;,&quot;issued&quot;:{&quot;date-parts&quot;:[[2007,2]]},&quot;page&quot;:&quot;171-184&quot;,&quot;abstract&quot;:&quot;Because freshwater covers such a small fraction of the Earth's surface area, inland freshwater ecosystems (particularly lakes, rivers, and reservoirs) have rarely been considered as potentially important quantitative components of the carbon cycle at either global or regional scales. By taking published estimates of gas exchange, sediment accumulation, and carbon transport for a variety of aquatic systems, we have constructed a budget for the role of inland water ecosystems in the global carbon cycle. Our analysis conservatively estimates that inland waters annually receive, from a combination of background and anthropogenically altered sources, on the order of 1.9 Pg C y-1 from the terrestrial landscape, of which about 0.2 is buried in aquatic sediments, at least 0.8 (possibly much more) is returned to the atmosphere as gas exchange while the remaining 0.9 Pg y-1 is delivered to the oceans, roughly equally as inorganic and organic carbon. Thus, roughly twice as much C enters inland aquatic systems from land as is exported from land to the sea. Over prolonged time net carbon fluxes in aquatic systems tend to be greater per unit area than in much of the surrounding land. Although their area is small, these freshwater aquatic systems can affect regional C balances. Further, the inclusion of inland, freshwater ecosystems provides useful insight about the storage, oxidation and transport of terrestrial C, and may warrant a revision of how the modern net C sink on land is described. © 2007 Springer Science+Business Media, LLC.&quot;,&quot;issue&quot;:&quot;1&quot;,&quot;volume&quot;:&quot;10&quot;,&quot;container-title-short&quot;:&quot;&quot;},&quot;isTemporary&quot;:false}]},{&quot;citationID&quot;:&quot;MENDELEY_CITATION_e17cdc04-3c56-4feb-b782-58df24956068&quot;,&quot;properties&quot;:{&quot;noteIndex&quot;:0},&quot;isEdited&quot;:false,&quot;manualOverride&quot;:{&quot;isManuallyOverridden&quot;:false,&quot;citeprocText&quot;:&quot;(Leibowitz et al., 2018a; Raymond et al., 2013; Solano et al., 2024)&quot;,&quot;manualOverrideText&quot;:&quot;&quot;},&quot;citationTag&quot;:&quot;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&quot;,&quot;citationItems&quot;:[{&quot;id&quot;:&quot;dec0c268-7b5c-3161-a02b-a7f664926ab6&quot;,&quot;itemData&quot;:{&quot;type&quot;:&quot;article-journal&quot;,&quot;id&quot;:&quot;dec0c268-7b5c-3161-a02b-a7f664926ab6&quot;,&quot;title&quot;:&quot;Seasonal Wetlands Make a Relatively Limited Contribution to the Dissolved Carbon Pool of a Lowland Headwater Tropical Stream&quot;,&quot;author&quot;:[{&quot;family&quot;:&quot;Solano&quot;,&quot;given&quot;:&quot;Vanessa&quot;,&quot;parse-names&quot;:false,&quot;dropping-particle&quot;:&quot;&quot;,&quot;non-dropping-particle&quot;:&quot;&quot;},{&quot;family&quot;:&quot;Duvert&quot;,&quot;given&quot;:&quot;Clément&quot;,&quot;parse-names&quot;:false,&quot;dropping-particle&quot;:&quot;&quot;,&quot;non-dropping-particle&quot;:&quot;&quot;},{&quot;family&quot;:&quot;Hutley&quot;,&quot;given&quot;:&quot;Lindsay B.&quot;,&quot;parse-names&quot;:false,&quot;dropping-particle&quot;:&quot;&quot;,&quot;non-dropping-particle&quot;:&quot;&quot;},{&quot;family&quot;:&quot;Cendón&quot;,&quot;given&quot;:&quot;Dioni I.&quot;,&quot;parse-names&quot;:false,&quot;dropping-particle&quot;:&quot;&quot;,&quot;non-dropping-particle&quot;:&quot;&quot;},{&quot;family&quot;:&quot;Maher&quot;,&quot;given&quot;:&quot;Damien T.&quot;,&quot;parse-names&quot;:false,&quot;dropping-particle&quot;:&quot;&quot;,&quot;non-dropping-particle&quot;:&quot;&quot;},{&quot;family&quot;:&quot;Birkel&quot;,&quot;given&quot;:&quot;Christian&quot;,&quot;parse-names&quot;:false,&quot;dropping-particle&quot;:&quot;&quot;,&quot;non-dropping-particle&quot;:&quot;&quot;}],&quot;container-title&quot;:&quot;Journal of Geophysical Research: Biogeosciences&quot;,&quot;DOI&quot;:&quot;10.1029/2023JG007556&quot;,&quot;ISSN&quot;:&quot;21698961&quot;,&quot;issued&quot;:{&quot;date-parts&quot;:[[2024,2,1]]},&quot;abstract&quot;:&quot;Wetlands process large amounts of carbon (C) that can be exported laterally to streams and rivers. However, our understanding of wetland inputs to streams remains unclear, particularly in tropical systems. Here we estimated the contribution of seasonal wetlands to the C pool of a lowland headwater stream in the Australian tropics. We measured dissolved organic and inorganic C (DOC and DIC) and dissolved gases (carbon dioxide—CO2, methane—CH4) during the wet season along the mainstem and in wetland drains connected to the stream. We also recorded hourly measurements of dissolved CO2 along a ‘stream–wetland drain–stream’ continuum, and used a hydrological model combined with a simple mass balance approach to assess the water, DIC and DOC sources to the stream. Seasonal wetlands contributed ∼15% and ∼16% of the DOC and DIC loads during our synoptic sampling, slightly higher than the percent area (∼9%) they occupy in the catchment. The riparian forest (75% of the DOC load) and groundwater inflows (58% of the DIC load) were identified as the main sources of stream DOC and DIC. Seasonal wetlands also contributed marginally to stream CO2 and CH4. Importantly, the rates of stream CO2 emission (1.86 g C s−1) and DOC mineralization (0.33 g C s−1) were much lower than the downstream export of DIC (6.39 g C s−1) and DOC (2.66 g g C s−1). This work highlights the need for further research on the role of riparian corridors as producers and conduits of terrestrial C to tropical streams.&quot;,&quot;publisher&quot;:&quot;John Wiley and Sons Inc&quot;,&quot;issue&quot;:&quot;2&quot;,&quot;volume&quot;:&quot;129&quot;,&quot;container-title-short&quot;:&quot;J Geophys Res Biogeosci&quot;},&quot;isTemporary&quot;:false},{&quot;id&quot;:&quot;74823f0c-dea1-39d9-bea4-6b7fec86083c&quot;,&quot;itemData&quot;:{&quot;type&quot;:&quot;article-journal&quot;,&quot;id&quot;:&quot;74823f0c-dea1-39d9-bea4-6b7fec86083c&quot;,&quot;title&quot;:&quot;Global carbon dioxide emissions from inland waters&quot;,&quot;author&quot;:[{&quot;family&quot;:&quot;Raymond&quot;,&quot;given&quot;:&quot;Peter A.&quot;,&quot;parse-names&quot;:false,&quot;dropping-particle&quot;:&quot;&quot;,&quot;non-dropping-particle&quot;:&quot;&quot;},{&quot;family&quot;:&quot;Hartmann&quot;,&quot;given&quot;:&quot;Jens&quot;,&quot;parse-names&quot;:false,&quot;dropping-particle&quot;:&quot;&quot;,&quot;non-dropping-particle&quot;:&quot;&quot;},{&quot;family&quot;:&quot;Lauerwald&quot;,&quot;given&quot;:&quot;Ronny&quot;,&quot;parse-names&quot;:false,&quot;dropping-particle&quot;:&quot;&quot;,&quot;non-dropping-particle&quot;:&quot;&quot;},{&quot;family&quot;:&quot;Sobek&quot;,&quot;given&quot;:&quot;Sebastian&quot;,&quot;parse-names&quot;:false,&quot;dropping-particle&quot;:&quot;&quot;,&quot;non-dropping-particle&quot;:&quot;&quot;},{&quot;family&quot;:&quot;McDonald&quot;,&quot;given&quot;:&quot;Cory&quot;,&quot;parse-names&quot;:false,&quot;dropping-particle&quot;:&quot;&quot;,&quot;non-dropping-particle&quot;:&quot;&quot;},{&quot;family&quot;:&quot;Hoover&quot;,&quot;given&quot;:&quot;Mark&quot;,&quot;parse-names&quot;:false,&quot;dropping-particle&quot;:&quot;&quot;,&quot;non-dropping-particle&quot;:&quot;&quot;},{&quot;family&quot;:&quot;Butman&quot;,&quot;given&quot;:&quot;David&quot;,&quot;parse-names&quot;:false,&quot;dropping-particle&quot;:&quot;&quot;,&quot;non-dropping-particle&quot;:&quot;&quot;},{&quot;family&quot;:&quot;Striegl&quot;,&quot;given&quot;:&quot;Robert&quot;,&quot;parse-names&quot;:false,&quot;dropping-particle&quot;:&quot;&quot;,&quot;non-dropping-particle&quot;:&quot;&quot;},{&quot;family&quot;:&quot;Mayorga&quot;,&quot;given&quot;:&quot;Emilio&quot;,&quot;parse-names&quot;:false,&quot;dropping-particle&quot;:&quot;&quot;,&quot;non-dropping-particle&quot;:&quot;&quot;},{&quot;family&quot;:&quot;Humborg&quot;,&quot;given&quot;:&quot;Christoph&quot;,&quot;parse-names&quot;:false,&quot;dropping-particle&quot;:&quot;&quot;,&quot;non-dropping-particle&quot;:&quot;&quot;},{&quot;family&quot;:&quot;Kortelainen&quot;,&quot;given&quot;:&quot;Pirkko&quot;,&quot;parse-names&quot;:false,&quot;dropping-particle&quot;:&quot;&quot;,&quot;non-dropping-particle&quot;:&quot;&quot;},{&quot;family&quot;:&quot;Dürr&quot;,&quot;given&quot;:&quot;Hans&quot;,&quot;parse-names&quot;:false,&quot;dropping-particle&quot;:&quot;&quot;,&quot;non-dropping-particle&quot;:&quot;&quot;},{&quot;family&quot;:&quot;Meybeck&quot;,&quot;given&quot;:&quot;Michel&quot;,&quot;parse-names&quot;:false,&quot;dropping-particle&quot;:&quot;&quot;,&quot;non-dropping-particle&quot;:&quot;&quot;},{&quot;family&quot;:&quot;Ciais&quot;,&quot;given&quot;:&quot;Philippe&quot;,&quot;parse-names&quot;:false,&quot;dropping-particle&quot;:&quot;&quot;,&quot;non-dropping-particle&quot;:&quot;&quot;},{&quot;family&quot;:&quot;Guth&quot;,&quot;given&quot;:&quot;Peter&quot;,&quot;parse-names&quot;:false,&quot;dropping-particle&quot;:&quot;&quot;,&quot;non-dropping-particle&quot;:&quot;&quot;}],&quot;container-title&quot;:&quot;Nature&quot;,&quot;DOI&quot;:&quot;10.1038/nature12760&quot;,&quot;ISSN&quot;:&quot;14764687&quot;,&quot;PMID&quot;:&quot;24256802&quot;,&quot;issued&quot;:{&quot;date-parts&quot;:[[2013]]},&quot;page&quot;:&quot;355-359&quot;,&quot;abstract&quot;:&quot;Carbon dioxide (CO2) transfer from inland waters to the atmosphere, known as CO2 evasion, is a component of the global carbon cycle. Global estimates of CO2 evasion have been hampered, however, by the lack of a framework for estimating the inland water surface area and gas transfer velocity and by the absence of a global CO2 database. Here we report regional variations in global inland water surface area, dissolved CO2 and gas transfer velocity. We obtain global CO2 evasion rates of 1.8petagrams of carbon (Pg C) per year from streams and rivers and 0.32Pg Cyr-1 from lakes and reservoirs, where the upper and lower limits are respectively the 5th and 95th confidence interval percentiles. The resulting global evasion rate of 2.1 Pg Cyr-1 is higher than previous estimates owing to a larger stream and river evasion rate. Our analysis predicts global hotspots in stream and river evasion, with about 70 per cent of the flux occurring over just 20 per cent of the land surface. The source of inland water CO2 is still not known with certainty and new studies are needed to research the mechanisms controlling CO2 evasion globally. © 2013 Macmillan Publishers Limited. All rights reserved.&quot;,&quot;publisher&quot;:&quot;Nature Publishing Group&quot;,&quot;issue&quot;:&quot;7476&quot;,&quot;volume&quot;:&quot;503&quot;,&quot;container-title-short&quot;:&quot;Nature&quot;},&quot;isTemporary&quot;:false},{&quot;id&quot;:&quot;18591707-8039-36f5-b05f-28ee879da487&quot;,&quot;itemData&quot;:{&quot;type&quot;:&quot;article-journal&quot;,&quot;id&quot;:&quot;18591707-8039-36f5-b05f-28ee879da487&quot;,&quot;title&quot;:&quot;Connectivity of Streams and Wetlands to Downstream Waters: An Integrated Systems Framework&quot;,&quot;author&quot;:[{&quot;family&quot;:&quot;Leibowitz&quot;,&quot;given&quot;:&quot;Scott G.&quot;,&quot;parse-names&quot;:false,&quot;dropping-particle&quot;:&quot;&quot;,&quot;non-dropping-particle&quot;:&quot;&quot;},{&quot;family&quot;:&quot;Wigington&quot;,&quot;given&quot;:&quot;Parker J.&quot;,&quot;parse-names&quot;:false,&quot;dropping-particle&quot;:&quot;&quot;,&quot;non-dropping-particle&quot;:&quot;&quot;},{&quot;family&quot;:&quot;Schofield&quot;,&quot;given&quot;:&quot;Kate A.&quot;,&quot;parse-names&quot;:false,&quot;dropping-particle&quot;:&quot;&quot;,&quot;non-dropping-particle&quot;:&quot;&quot;},{&quot;family&quot;:&quot;Alexander&quot;,&quot;given&quot;:&quot;Laurie C.&quot;,&quot;parse-names&quot;:false,&quot;dropping-particle&quot;:&quot;&quot;,&quot;non-dropping-particle&quot;:&quot;&quot;},{&quot;family&quot;:&quot;Vanderhoof&quot;,&quot;given&quot;:&quot;Melanie K.&quot;,&quot;parse-names&quot;:false,&quot;dropping-particle&quot;:&quot;&quot;,&quot;non-dropping-particle&quot;:&quot;&quot;},{&quot;family&quot;:&quot;Golden&quot;,&quot;given&quot;:&quot;Heather E.&quot;,&quot;parse-names&quot;:false,&quot;dropping-particle&quot;:&quot;&quot;,&quot;non-dropping-particle&quot;:&quot;&quot;}],&quot;container-title&quot;:&quot;Journal of the American Water Resources Association&quot;,&quot;container-title-short&quot;:&quot;J Am Water Resour Assoc&quot;,&quot;DOI&quot;:&quot;10.1111/1752-1688.12631&quot;,&quot;ISSN&quot;:&quot;17521688&quot;,&quot;issued&quot;:{&quot;date-parts&quot;:[[2018,4,1]]},&quot;page&quot;:&quot;298-322&quot;,&quot;abstract&quot;:&quot;Interest in connectivity has increased in the aquatic sciences, partly because of its relevance to the Clean Water Act. This paper has two objectives: (1) provide a framework to understand hydrological, chemical, and biological connectivity, focusing on how headwater streams and wetlands connect to and contribute to rivers; and (2) briefly review methods to quantify hydrological and chemical connectivity. Streams and wetlands affect river structure and function by altering material and biological fluxes to the river; this depends on two factors: (1) functions within streams and wetlands that affect material fluxes; and (2) connectivity (or isolation) from streams and wetlands to rivers that allows (or prevents) material transport between systems. Connectivity can be described in terms of frequency, magnitude, duration, timing, and rate of change. It results from physical characteristics of a system, e.g., climate, soils, geology, topography, and the spatial distribution of aquatic components. Biological connectivity is also affected by traits and behavior of the biota. Connectivity can be altered by human impacts, often in complex ways. Because of variability in these factors, connectivity is not constant but varies over time and space. Connectivity can be quantified with field-based methods, modeling, and remote sensing. Further studies using these methods are needed to classify and quantify connectivity of aquatic ecosystems and to understand how impacts affect connectivity.&quot;,&quot;publisher&quot;:&quot;Blackwell Publishing Inc.&quot;,&quot;issue&quot;:&quot;2&quot;,&quot;volume&quot;:&quot;54&quot;},&quot;isTemporary&quot;:false}]},{&quot;citationID&quot;:&quot;MENDELEY_CITATION_3574bdb4-8171-46ba-b26f-7a7bb5dd9577&quot;,&quot;properties&quot;:{&quot;noteIndex&quot;:0},&quot;isEdited&quot;:false,&quot;manualOverride&quot;:{&quot;isManuallyOverridden&quot;:false,&quot;citeprocText&quot;:&quot;(Kirk &amp;#38; Cohen, 2023; Ledesma et al., 2018)&quot;,&quot;manualOverrideText&quot;:&quot;&quot;},&quot;citationTag&quot;:&quot;MENDELEY_CITATION_v3_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&quot;,&quot;citationItems&quot;:[{&quot;id&quot;:&quot;638f214c-b12c-3fd2-88fb-c21063b9e95b&quot;,&quot;itemData&quot;:{&quot;type&quot;:&quot;article-journal&quot;,&quot;id&quot;:&quot;638f214c-b12c-3fd2-88fb-c21063b9e95b&quot;,&quot;title&quot;:&quot;Stream Dissolved Organic Matter Composition Reflects the Riparian Zone, Not Upslope Soils in Boreal Forest Headwaters&quot;,&quot;author&quot;:[{&quot;family&quot;:&quot;Ledesma&quot;,&quot;given&quot;:&quot;J. L.J.&quot;,&quot;parse-names&quot;:false,&quot;dropping-particle&quot;:&quot;&quot;,&quot;non-dropping-particle&quot;:&quot;&quot;},{&quot;family&quot;:&quot;Kothawala&quot;,&quot;given&quot;:&quot;D. N.&quot;,&quot;parse-names&quot;:false,&quot;dropping-particle&quot;:&quot;&quot;,&quot;non-dropping-particle&quot;:&quot;&quot;},{&quot;family&quot;:&quot;Bastviken&quot;,&quot;given&quot;:&quot;P.&quot;,&quot;parse-names&quot;:false,&quot;dropping-particle&quot;:&quot;&quot;,&quot;non-dropping-particle&quot;:&quot;&quot;},{&quot;family&quot;:&quot;Maehder&quot;,&quot;given&quot;:&quot;S.&quot;,&quot;parse-names&quot;:false,&quot;dropping-particle&quot;:&quot;&quot;,&quot;non-dropping-particle&quot;:&quot;&quot;},{&quot;family&quot;:&quot;Grabs&quot;,&quot;given&quot;:&quot;T.&quot;,&quot;parse-names&quot;:false,&quot;dropping-particle&quot;:&quot;&quot;,&quot;non-dropping-particle&quot;:&quot;&quot;},{&quot;family&quot;:&quot;Futter&quot;,&quot;given&quot;:&quot;M. N.&quot;,&quot;parse-names&quot;:false,&quot;dropping-particle&quot;:&quot;&quot;,&quot;non-dropping-particle&quot;:&quot;&quot;}],&quot;container-title&quot;:&quot;Water Resources Research&quot;,&quot;DOI&quot;:&quot;10.1029/2017WR021793&quot;,&quot;ISSN&quot;:&quot;19447973&quot;,&quot;issued&quot;:{&quot;date-parts&quot;:[[2018,6,1]]},&quot;page&quot;:&quot;3896-3912&quot;,&quot;abstract&quot;:&quot;Despite the strong quantitative evidence that riparian zones (RZs) are the dominant source of dissolved organic carbon (DOC) to boreal streams, there is still a debate about the potential contribution of upslope areas to fluvial carbon export. To shed new light into this debate, we investigated the molecular composition of dissolved organic matter (DOM) in four upslope-riparian-stream transects in a Northern Swedish forest catchment using absorbance (A254/A365 and SUVA254) and fluorescence (fluorescence and freshness indices) metrics. Based on these metrics, our results indicate that stream water DOM molecular composition resembles that of RZs and significantly differs from that of upslope areas. The resemblance between stream and riparian DOM was most apparent for the “Dominant Source Layer” (DSL), a narrow RZ stratum that, theoretically, contributes the most to solute and water fluxes to streams. Spectroscopic characterization based on traditional interpretations of the metrics suggested that mineral upslope (podzol) DOM is less aromatic, more microbially derived, and more recently produced than organic riparian (histosol) and stream DOM. We conclude that RZs, and specifically DSLs, are the main sources of DOC to boreal headwater streams and potentially to other streams located in low-gradient, organic matter-rich catchments.&quot;,&quot;publisher&quot;:&quot;Blackwell Publishing Ltd&quot;,&quot;issue&quot;:&quot;6&quot;,&quot;volume&quot;:&quot;54&quot;,&quot;container-title-short&quot;:&quot;Water Resour Res&quot;},&quot;isTemporary&quot;:false},{&quot;id&quot;:&quot;2b0fbfb0-368f-37b9-a66d-ca4e88549d58&quot;,&quot;itemData&quot;:{&quot;type&quot;:&quot;article-journal&quot;,&quot;id&quot;:&quot;2b0fbfb0-368f-37b9-a66d-ca4e88549d58&quot;,&quot;title&quot;:&quot;River Corridor Sources Dominate CO2 Emissions From a Lowland River Network&quot;,&quot;author&quot;:[{&quot;family&quot;:&quot;Kirk&quot;,&quot;given&quot;:&quot;Lily&quot;,&quot;parse-names&quot;:false,&quot;dropping-particle&quot;:&quot;&quot;,&quot;non-dropping-particle&quot;:&quot;&quot;},{&quot;family&quot;:&quot;Cohen&quot;,&quot;given&quot;:&quot;Matthew J.&quot;,&quot;parse-names&quot;:false,&quot;dropping-particle&quot;:&quot;&quot;,&quot;non-dropping-particle&quot;:&quot;&quot;}],&quot;container-title&quot;:&quot;Journal of Geophysical Research: Biogeosciences&quot;,&quot;DOI&quot;:&quot;10.1029/2022JG006954&quot;,&quot;ISSN&quot;:&quot;21698961&quot;,&quot;issued&quot;:{&quot;date-parts&quot;:[[2023,1,1]]},&quot;abstract&quot;:&quot;Rivers and streams are control points for CO2 emission to the air (fCO2), with emission rates often exceeding internal metabolism (net ecosystem production, NEP). The difference is usually attributed to CO2-supersaturated groundwater inputs from upland soil respiration and rock weathering, but this implies a terrestrial-to-aquatic C transfer greater than estimated by terrestrial mass balance. One explanation is that riparian zones—rich in organic and inorganic C but mostly neglected in terrestrial mass balances—contribute disproportionately to fCO2. To test this hypothesis, we measured fCO2, NEP, and the lateral CO2 contributions from both terrestrial uplands (TER) and riparian wetlands (RIP) for seven reaches in a lowland river network in Florida, USA. NEP contributed about half of fCO2, but the remaining CO2 emission was generally much larger than measured TER. The relative importance of RIP versus TER varied markedly between contrasting hydrogeologic settings: RIP contributed 49% of fCO2 where geologic confinement forced lateral drainage through riparian soils, but only 12% where unconfined karst allowed deeper groundwater flowpaths that bypassed riparian zones. On a land area basis, the narrow riparian corridor yielded far more CO2 than the terrestrial uplands (33.1 vs. 1.4 g-C m−2 yr−1), resulting in river corridors (i.e., stream channel plus adjacent wetlands, NEP + RIP) sourcing 87% of fCO2 to streams. Our findings imply that true terrestrial CO2 subsidies to streams may be smaller than previously estimated by aquatic mass balance and highlight the importance of explicitly integrating riparian zones into the conceptual model for terrestrial-to-aquatic C transfer.&quot;,&quot;publisher&quot;:&quot;John Wiley and Sons Inc&quot;,&quot;issue&quot;:&quot;1&quot;,&quot;volume&quot;:&quot;128&quot;,&quot;container-title-short&quot;:&quot;J Geophys Res Biogeosci&quot;},&quot;isTemporary&quot;:false}]},{&quot;citationID&quot;:&quot;MENDELEY_CITATION_43ce13b0-7af8-4f89-9f90-842d9b4ff40a&quot;,&quot;properties&quot;:{&quot;noteIndex&quot;:0},&quot;isEdited&quot;:false,&quot;manualOverride&quot;:{&quot;isManuallyOverridden&quot;:false,&quot;citeprocText&quot;:&quot;(Abril &amp;#38; Borges, 2019; Kirk &amp;#38; Cohen, 2023)&quot;,&quot;manualOverrideText&quot;:&quot;&quot;},&quot;citationTag&quot;:&quot;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&quot;,&quot;citationItems&quot;:[{&quot;id&quot;:&quot;2b0fbfb0-368f-37b9-a66d-ca4e88549d58&quot;,&quot;itemData&quot;:{&quot;type&quot;:&quot;article-journal&quot;,&quot;id&quot;:&quot;2b0fbfb0-368f-37b9-a66d-ca4e88549d58&quot;,&quot;title&quot;:&quot;River Corridor Sources Dominate CO2 Emissions From a Lowland River Network&quot;,&quot;author&quot;:[{&quot;family&quot;:&quot;Kirk&quot;,&quot;given&quot;:&quot;Lily&quot;,&quot;parse-names&quot;:false,&quot;dropping-particle&quot;:&quot;&quot;,&quot;non-dropping-particle&quot;:&quot;&quot;},{&quot;family&quot;:&quot;Cohen&quot;,&quot;given&quot;:&quot;Matthew J.&quot;,&quot;parse-names&quot;:false,&quot;dropping-particle&quot;:&quot;&quot;,&quot;non-dropping-particle&quot;:&quot;&quot;}],&quot;container-title&quot;:&quot;Journal of Geophysical Research: Biogeosciences&quot;,&quot;DOI&quot;:&quot;10.1029/2022JG006954&quot;,&quot;ISSN&quot;:&quot;21698961&quot;,&quot;issued&quot;:{&quot;date-parts&quot;:[[2023,1,1]]},&quot;abstract&quot;:&quot;Rivers and streams are control points for CO2 emission to the air (fCO2), with emission rates often exceeding internal metabolism (net ecosystem production, NEP). The difference is usually attributed to CO2-supersaturated groundwater inputs from upland soil respiration and rock weathering, but this implies a terrestrial-to-aquatic C transfer greater than estimated by terrestrial mass balance. One explanation is that riparian zones—rich in organic and inorganic C but mostly neglected in terrestrial mass balances—contribute disproportionately to fCO2. To test this hypothesis, we measured fCO2, NEP, and the lateral CO2 contributions from both terrestrial uplands (TER) and riparian wetlands (RIP) for seven reaches in a lowland river network in Florida, USA. NEP contributed about half of fCO2, but the remaining CO2 emission was generally much larger than measured TER. The relative importance of RIP versus TER varied markedly between contrasting hydrogeologic settings: RIP contributed 49% of fCO2 where geologic confinement forced lateral drainage through riparian soils, but only 12% where unconfined karst allowed deeper groundwater flowpaths that bypassed riparian zones. On a land area basis, the narrow riparian corridor yielded far more CO2 than the terrestrial uplands (33.1 vs. 1.4 g-C m−2 yr−1), resulting in river corridors (i.e., stream channel plus adjacent wetlands, NEP + RIP) sourcing 87% of fCO2 to streams. Our findings imply that true terrestrial CO2 subsidies to streams may be smaller than previously estimated by aquatic mass balance and highlight the importance of explicitly integrating riparian zones into the conceptual model for terrestrial-to-aquatic C transfer.&quot;,&quot;publisher&quot;:&quot;John Wiley and Sons Inc&quot;,&quot;issue&quot;:&quot;1&quot;,&quot;volume&quot;:&quot;128&quot;,&quot;container-title-short&quot;:&quot;J Geophys Res Biogeosci&quot;},&quot;isTemporary&quot;:false},{&quot;id&quot;:&quot;abed3396-54d0-3d2f-a25f-497f767ccb2c&quot;,&quot;itemData&quot;:{&quot;type&quot;:&quot;article-journal&quot;,&quot;id&quot;:&quot;abed3396-54d0-3d2f-a25f-497f767ccb2c&quot;,&quot;title&quot;:&quot;Ideas and perspectives: Carbon leaks from flooded land: Do we need to replumb the inland water active pipe?&quot;,&quot;author&quot;:[{&quot;family&quot;:&quot;Abril&quot;,&quot;given&quot;:&quot;Gwenaël&quot;,&quot;parse-names&quot;:false,&quot;dropping-particle&quot;:&quot;&quot;,&quot;non-dropping-particle&quot;:&quot;&quot;},{&quot;family&quot;:&quot;Borges&quot;,&quot;given&quot;:&quot;Alberto&quot;,&quot;parse-names&quot;:false,&quot;dropping-particle&quot;:&quot;V.&quot;,&quot;non-dropping-particle&quot;:&quot;&quot;}],&quot;container-title&quot;:&quot;Biogeosciences&quot;,&quot;DOI&quot;:&quot;10.5194/bg-16-769-2019&quot;,&quot;ISSN&quot;:&quot;17264189&quot;,&quot;issued&quot;:{&quot;date-parts&quot;:[[2019,2,12]]},&quot;page&quot;:&quot;769-784&quot;,&quot;abstract&quot;:&quot;At the global scale, inland waters are a significant source of atmospheric carbon (C), particularly in the tropics. The active pipe concept predicts that C emissions from streams, lakes and rivers are largely fuelled by terrestrial ecosystems. The traditionally recognized C transfer mechanisms from terrestrial to aquatic systems are surface runoff and groundwater drainage. We present here a series of arguments that support the idea that land flooding is an additional significant process that fuels inland waters with C at the global scale. Whether the majority of &lt;span classCombining double low line\&quot;inline-formula\&quot;&gt;CO2&lt;/span&gt; emitted by rivers comes from floodable land (approximately 10&amp;thinsp;% of the continents) or from well-drained land is a fundamental question that impacts our capacity to predict how these C fluxes might change in the future. Using classical concepts in ecology, we propose, as a necessary step forward, an update of the active pipe concept that differentiates floodable land from drained land. Contrarily to well-drained land, many wetlands (in particular riparian and littoral wetlands) combine strong hydrological connectivity with inland waters, high productivity assimilating &lt;span classCombining double low line\&quot;inline-formula\&quot;&gt;CO2&lt;/span&gt; from the atmosphere, direct transfer of litter and exudation products to water and waterlogged soils, a generally dominant allocation of ecosystem respiration (ER) below the water surface and a slow gas-exchange rate at the water-Air interface. These properties force plants to pump atmospheric C to wetland waters and, when hydrology is favourable, to inland waters as organic C and dissolved &lt;span classCombining double low line\&quot;inline-formula\&quot;&gt;CO2&lt;/span&gt;. This wetland &lt;span classCombining double low line\&quot;inline-formula\&quot;&gt;CO2&lt;/span&gt; pump may contribute disproportionately to &lt;span classCombining double low line\&quot;inline-formula\&quot;&gt;CO2&lt;/span&gt; emissions from inland waters, particularly in the tropics where 80&amp;thinsp;% of the global &lt;span classCombining double low line\&quot;inline-formula\&quot;&gt;CO2&lt;/span&gt; emissions to the atmosphere occur. In future studies, more care must be taken in the way that vertical and horizontal C fluxes are conceptualized along watersheds, and 2-D models that adequately account for the hydrological export of all C species are necessary. In flooded ecosystems, significant effort should be dedicated to quantifying the components of primary production and respiration by the submerged and emerged part of the ecosystem community and to using these metabolic rates in coupled hydrological-biogeochemical models. The construction of a global typology of wetlands that includes productivity, gas fluxes and hydrological connectivity with inland waters also appears necessary to adequately integrate continental C fluxes at the global scale.&quot;,&quot;publisher&quot;:&quot;Copernicus GmbH&quot;,&quot;issue&quot;:&quot;3&quot;,&quot;volume&quot;:&quot;16&quot;,&quot;container-title-short&quot;:&quot;&quot;},&quot;isTemporary&quot;:false}]},{&quot;citationID&quot;:&quot;MENDELEY_CITATION_0bfae52d-7864-4307-bed9-4182ac905053&quot;,&quot;properties&quot;:{&quot;noteIndex&quot;:0},&quot;isEdited&quot;:false,&quot;manualOverride&quot;:{&quot;isManuallyOverridden&quot;:false,&quot;citeprocText&quot;:&quot;(Ledesma et al., 2015, 2018)&quot;,&quot;manualOverrideText&quot;:&quot;&quot;},&quot;citationTag&quot;:&quot;MENDELEY_CITATION_v3_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&quot;,&quot;citationItems&quot;:[{&quot;id&quot;:&quot;260a5cbe-3142-3b15-9f14-5920dc4dc0cf&quot;,&quot;itemData&quot;:{&quot;type&quot;:&quot;article-journal&quot;,&quot;id&quot;:&quot;260a5cbe-3142-3b15-9f14-5920dc4dc0cf&quot;,&quot;title&quot;:&quot;Potential for long-term transfer of dissolved organic carbon from riparian zones to streams in boreal catchments&quot;,&quot;author&quot;:[{&quot;family&quot;:&quot;Ledesma&quot;,&quot;given&quot;:&quot;José L.J.&quot;,&quot;parse-names&quot;:false,&quot;dropping-particle&quot;:&quot;&quot;,&quot;non-dropping-particle&quot;:&quot;&quot;},{&quot;family&quot;:&quot;Grabs&quot;,&quot;given&quot;:&quot;Thomas&quot;,&quot;parse-names&quot;:false,&quot;dropping-particle&quot;:&quot;&quot;,&quot;non-dropping-particle&quot;:&quot;&quot;},{&quot;family&quot;:&quot;Bishop&quot;,&quot;given&quot;:&quot;Kevin H.&quot;,&quot;parse-names&quot;:false,&quot;dropping-particle&quot;:&quot;&quot;,&quot;non-dropping-particle&quot;:&quot;&quot;},{&quot;family&quot;:&quot;Schiff&quot;,&quot;given&quot;:&quot;Sherry L.&quot;,&quot;parse-names&quot;:false,&quot;dropping-particle&quot;:&quot;&quot;,&quot;non-dropping-particle&quot;:&quot;&quot;},{&quot;family&quot;:&quot;Köhler&quot;,&quot;given&quot;:&quot;Stephan J.&quot;,&quot;parse-names&quot;:false,&quot;dropping-particle&quot;:&quot;&quot;,&quot;non-dropping-particle&quot;:&quot;&quot;}],&quot;container-title&quot;:&quot;Global Change Biology&quot;,&quot;DOI&quot;:&quot;10.1111/gcb.12872&quot;,&quot;ISSN&quot;:&quot;13652486&quot;,&quot;PMID&quot;:&quot;25611952&quot;,&quot;issued&quot;:{&quot;date-parts&quot;:[[2015,8,1]]},&quot;page&quot;:&quot;2963-2979&quot;,&quot;abstract&quot;:&quot;Boreal regions store most of the global terrestrial carbon, which can be transferred as dissolved organic carbon (DOC) to inland waters with implications for both aquatic ecology and carbon budgets. Headwater riparian zones (RZ) are important sources of DOC, and often just a narrow 'dominant source layer' (DSL) within the riparian profile is responsible for most of the DOC export. Two important questions arise: how long boreal RZ could sustain lateral DOC fluxes as the sole source of exported carbon and how its hydromorphological variability influences this role. We estimate theoretical turnover times by comparing carbon pools and lateral exports in the DSL of 13 riparian profiles distributed over a 69 km2 catchment in northern Sweden. The thickness of the DSL was 36 ± 18 (average ± SD) cm. Thus, only about one-third of the 1-m-deep riparian profile contributed 90% of the lateral DOC flux. The 13 RZ exported 8.7 ± 6.5 g C m-2 year-1, covering the whole range of boreal stream DOC exports. The variation could be explained by local hydromorphological characteristics including RZ width (R2 = 0.90). The estimated theoretical turnover times were hundreds to a few thousands of years, that is there is a potential long-lasting supply of DOC. Estimates of net ecosystem production in the RZ suggest that lateral fluxes, including both organic and inorganic C, could be maintained without drawing down the riparian pools. This was supported by measurements of stream DO14C that indicated modern carbon as the predominant fraction exported, including streams disturbed by ditching. The transfer of DOC into boreal inland waters from new and old carbon sources has a major influence on surface water quality and global carbon balances. This study highlights the importance of local variations in RZ hydromorphology and DSL extent for future DOC fluxes under a changing climate.&quot;,&quot;issue&quot;:&quot;8&quot;,&quot;volume&quot;:&quot;21&quot;,&quot;container-title-short&quot;:&quot;Glob Chang Biol&quot;},&quot;isTemporary&quot;:false},{&quot;id&quot;:&quot;638f214c-b12c-3fd2-88fb-c21063b9e95b&quot;,&quot;itemData&quot;:{&quot;type&quot;:&quot;article-journal&quot;,&quot;id&quot;:&quot;638f214c-b12c-3fd2-88fb-c21063b9e95b&quot;,&quot;title&quot;:&quot;Stream Dissolved Organic Matter Composition Reflects the Riparian Zone, Not Upslope Soils in Boreal Forest Headwaters&quot;,&quot;author&quot;:[{&quot;family&quot;:&quot;Ledesma&quot;,&quot;given&quot;:&quot;J. L.J.&quot;,&quot;parse-names&quot;:false,&quot;dropping-particle&quot;:&quot;&quot;,&quot;non-dropping-particle&quot;:&quot;&quot;},{&quot;family&quot;:&quot;Kothawala&quot;,&quot;given&quot;:&quot;D. N.&quot;,&quot;parse-names&quot;:false,&quot;dropping-particle&quot;:&quot;&quot;,&quot;non-dropping-particle&quot;:&quot;&quot;},{&quot;family&quot;:&quot;Bastviken&quot;,&quot;given&quot;:&quot;P.&quot;,&quot;parse-names&quot;:false,&quot;dropping-particle&quot;:&quot;&quot;,&quot;non-dropping-particle&quot;:&quot;&quot;},{&quot;family&quot;:&quot;Maehder&quot;,&quot;given&quot;:&quot;S.&quot;,&quot;parse-names&quot;:false,&quot;dropping-particle&quot;:&quot;&quot;,&quot;non-dropping-particle&quot;:&quot;&quot;},{&quot;family&quot;:&quot;Grabs&quot;,&quot;given&quot;:&quot;T.&quot;,&quot;parse-names&quot;:false,&quot;dropping-particle&quot;:&quot;&quot;,&quot;non-dropping-particle&quot;:&quot;&quot;},{&quot;family&quot;:&quot;Futter&quot;,&quot;given&quot;:&quot;M. N.&quot;,&quot;parse-names&quot;:false,&quot;dropping-particle&quot;:&quot;&quot;,&quot;non-dropping-particle&quot;:&quot;&quot;}],&quot;container-title&quot;:&quot;Water Resources Research&quot;,&quot;DOI&quot;:&quot;10.1029/2017WR021793&quot;,&quot;ISSN&quot;:&quot;19447973&quot;,&quot;issued&quot;:{&quot;date-parts&quot;:[[2018,6,1]]},&quot;page&quot;:&quot;3896-3912&quot;,&quot;abstract&quot;:&quot;Despite the strong quantitative evidence that riparian zones (RZs) are the dominant source of dissolved organic carbon (DOC) to boreal streams, there is still a debate about the potential contribution of upslope areas to fluvial carbon export. To shed new light into this debate, we investigated the molecular composition of dissolved organic matter (DOM) in four upslope-riparian-stream transects in a Northern Swedish forest catchment using absorbance (A254/A365 and SUVA254) and fluorescence (fluorescence and freshness indices) metrics. Based on these metrics, our results indicate that stream water DOM molecular composition resembles that of RZs and significantly differs from that of upslope areas. The resemblance between stream and riparian DOM was most apparent for the “Dominant Source Layer” (DSL), a narrow RZ stratum that, theoretically, contributes the most to solute and water fluxes to streams. Spectroscopic characterization based on traditional interpretations of the metrics suggested that mineral upslope (podzol) DOM is less aromatic, more microbially derived, and more recently produced than organic riparian (histosol) and stream DOM. We conclude that RZs, and specifically DSLs, are the main sources of DOC to boreal headwater streams and potentially to other streams located in low-gradient, organic matter-rich catchments.&quot;,&quot;publisher&quot;:&quot;Blackwell Publishing Ltd&quot;,&quot;issue&quot;:&quot;6&quot;,&quot;volume&quot;:&quot;54&quot;,&quot;container-title-short&quot;:&quot;Water Resour Res&quot;},&quot;isTemporary&quot;:false}]},{&quot;citationID&quot;:&quot;MENDELEY_CITATION_d0087bb1-9a88-48ef-a1f5-80b4db62e35b&quot;,&quot;properties&quot;:{&quot;noteIndex&quot;:0},&quot;isEdited&quot;:false,&quot;manualOverride&quot;:{&quot;isManuallyOverridden&quot;:false,&quot;citeprocText&quot;:&quot;(Abril et al., 2014)&quot;,&quot;manualOverrideText&quot;:&quot;&quot;},&quot;citationTag&quot;:&quot;MENDELEY_CITATION_v3_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&quot;,&quot;citationItems&quot;:[{&quot;id&quot;:&quot;0798f7ad-d51f-3d92-ae39-963c75e361e5&quot;,&quot;itemData&quot;:{&quot;type&quot;:&quot;article-journal&quot;,&quot;id&quot;:&quot;0798f7ad-d51f-3d92-ae39-963c75e361e5&quot;,&quot;title&quot;:&quot;Amazon River carbon dioxide outgassing fuelled by wetlands&quot;,&quot;author&quot;:[{&quot;family&quot;:&quot;Abril&quot;,&quot;given&quot;:&quot;Gwenaël&quot;,&quot;parse-names&quot;:false,&quot;dropping-particle&quot;:&quot;&quot;,&quot;non-dropping-particle&quot;:&quot;&quot;},{&quot;family&quot;:&quot;Martinez&quot;,&quot;given&quot;:&quot;Jean Michel&quot;,&quot;parse-names&quot;:false,&quot;dropping-particle&quot;:&quot;&quot;,&quot;non-dropping-particle&quot;:&quot;&quot;},{&quot;family&quot;:&quot;Artigas&quot;,&quot;given&quot;:&quot;L. Felipe&quot;,&quot;parse-names&quot;:false,&quot;dropping-particle&quot;:&quot;&quot;,&quot;non-dropping-particle&quot;:&quot;&quot;},{&quot;family&quot;:&quot;Moreira-Turcq&quot;,&quot;given&quot;:&quot;Patricia&quot;,&quot;parse-names&quot;:false,&quot;dropping-particle&quot;:&quot;&quot;,&quot;non-dropping-particle&quot;:&quot;&quot;},{&quot;family&quot;:&quot;Benedetti&quot;,&quot;given&quot;:&quot;Marc F.&quot;,&quot;parse-names&quot;:false,&quot;dropping-particle&quot;:&quot;&quot;,&quot;non-dropping-particle&quot;:&quot;&quot;},{&quot;family&quot;:&quot;Vidal&quot;,&quot;given&quot;:&quot;Luciana&quot;,&quot;parse-names&quot;:false,&quot;dropping-particle&quot;:&quot;&quot;,&quot;non-dropping-particle&quot;:&quot;&quot;},{&quot;family&quot;:&quot;Meziane&quot;,&quot;given&quot;:&quot;Tarik&quot;,&quot;parse-names&quot;:false,&quot;dropping-particle&quot;:&quot;&quot;,&quot;non-dropping-particle&quot;:&quot;&quot;},{&quot;family&quot;:&quot;Kim&quot;,&quot;given&quot;:&quot;Jung Hyun&quot;,&quot;parse-names&quot;:false,&quot;dropping-particle&quot;:&quot;&quot;,&quot;non-dropping-particle&quot;:&quot;&quot;},{&quot;family&quot;:&quot;Bernardes&quot;,&quot;given&quot;:&quot;Marcelo C.&quot;,&quot;parse-names&quot;:false,&quot;dropping-particle&quot;:&quot;&quot;,&quot;non-dropping-particle&quot;:&quot;&quot;},{&quot;family&quot;:&quot;Savoye&quot;,&quot;given&quot;:&quot;Nicolas&quot;,&quot;parse-names&quot;:false,&quot;dropping-particle&quot;:&quot;&quot;,&quot;non-dropping-particle&quot;:&quot;&quot;},{&quot;family&quot;:&quot;Deborde&quot;,&quot;given&quot;:&quot;Jonathan&quot;,&quot;parse-names&quot;:false,&quot;dropping-particle&quot;:&quot;&quot;,&quot;non-dropping-particle&quot;:&quot;&quot;},{&quot;family&quot;:&quot;Souza&quot;,&quot;given&quot;:&quot;Edivaldo Lima&quot;,&quot;parse-names&quot;:false,&quot;dropping-particle&quot;:&quot;&quot;,&quot;non-dropping-particle&quot;:&quot;&quot;},{&quot;family&quot;:&quot;Albéric&quot;,&quot;given&quot;:&quot;Patrick&quot;,&quot;parse-names&quot;:false,&quot;dropping-particle&quot;:&quot;&quot;,&quot;non-dropping-particle&quot;:&quot;&quot;},{&quot;family&quot;:&quot;Landim De Souza&quot;,&quot;given&quot;:&quot;Marcelo F.&quot;,&quot;parse-names&quot;:false,&quot;dropping-particle&quot;:&quot;&quot;,&quot;non-dropping-particle&quot;:&quot;&quot;},{&quot;family&quot;:&quot;Roland&quot;,&quot;given&quot;:&quot;Fabio&quot;,&quot;parse-names&quot;:false,&quot;dropping-particle&quot;:&quot;&quot;,&quot;non-dropping-particle&quot;:&quot;&quot;}],&quot;container-title&quot;:&quot;Nature&quot;,&quot;DOI&quot;:&quot;10.1038/nature12797&quot;,&quot;ISSN&quot;:&quot;00280836&quot;,&quot;PMID&quot;:&quot;24336199&quot;,&quot;issued&quot;:{&quot;date-parts&quot;:[[2014]]},&quot;page&quot;:&quot;395-398&quot;,&quot;abstract&quot;:&quot;River systems connect the terrestrial biosphere, the atmosphere and the ocean in the global carbon cycle. A recent estimate suggests that up to 3 petagrams of carbon per year could be emitted as carbon dioxide (CO 2) from global inland waters, offsetting the carbon uptake by terrestrial ecosystems. It is generally assumed that inland waters emit carbon that has been previously fixed upstream by land plant photosynthesis, then transferred to soils, and subsequently transported downstream in run-off. But at the scale of entire drainage basins, the lateral carbon fluxes carried by small rivers upstream do not account for all of the CO 2 emitted from inundated areas downstream. Three-quarters of the world's flooded land consists of temporary wetlands, but the contribution of these productive ecosystems to the inland water carbon budget has been largely overlooked. Here we show that wetlands pump large amounts of atmospheric CO 2 into river waters in the floodplains of the central Amazon. Flooded forests and floating vegetation export large amounts of carbon to river waters and the dissolved CO 2 can be transported dozens to hundreds of kilometres downstream before being emitted. We estimate that Amazonian wetlands export half of their gross primary production to river waters as dissolved CO 2 and organic carbon, compared with only a few per cent of gross primary production exported in upland (not flooded) ecosystems. Moreover, we suggest that wetland carbon export is potentially large enough to account for at least the 0.21 petagrams of carbon emitted per year as CO 2 from the central Amazon River and its floodplains. Global carbon budgets should explicitly address temporary or vegetated flooded areas, because these ecosystems combine high aerial primary production with large, fast carbon export, potentially supporting a substantial fraction of CO 2 evasion from inland waters. © 2014 Macmillan Publishers Limited. All rights reserved.&quot;,&quot;issue&quot;:&quot;7483&quot;,&quot;volume&quot;:&quot;505&quot;,&quot;container-title-short&quot;:&quot;Nature&quot;},&quot;isTemporary&quot;:false}]},{&quot;citationID&quot;:&quot;MENDELEY_CITATION_561fe2a6-f86c-4048-b766-7f5da1116cf1&quot;,&quot;properties&quot;:{&quot;noteIndex&quot;:0},&quot;isEdited&quot;:false,&quot;manualOverride&quot;:{&quot;isManuallyOverridden&quot;:false,&quot;citeprocText&quot;:&quot;(Ledesma et al., 2015)&quot;,&quot;manualOverrideText&quot;:&quot;&quot;},&quot;citationTag&quot;:&quot;MENDELEY_CITATION_v3_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&quot;,&quot;citationItems&quot;:[{&quot;id&quot;:&quot;260a5cbe-3142-3b15-9f14-5920dc4dc0cf&quot;,&quot;itemData&quot;:{&quot;type&quot;:&quot;article-journal&quot;,&quot;id&quot;:&quot;260a5cbe-3142-3b15-9f14-5920dc4dc0cf&quot;,&quot;title&quot;:&quot;Potential for long-term transfer of dissolved organic carbon from riparian zones to streams in boreal catchments&quot;,&quot;author&quot;:[{&quot;family&quot;:&quot;Ledesma&quot;,&quot;given&quot;:&quot;José L.J.&quot;,&quot;parse-names&quot;:false,&quot;dropping-particle&quot;:&quot;&quot;,&quot;non-dropping-particle&quot;:&quot;&quot;},{&quot;family&quot;:&quot;Grabs&quot;,&quot;given&quot;:&quot;Thomas&quot;,&quot;parse-names&quot;:false,&quot;dropping-particle&quot;:&quot;&quot;,&quot;non-dropping-particle&quot;:&quot;&quot;},{&quot;family&quot;:&quot;Bishop&quot;,&quot;given&quot;:&quot;Kevin H.&quot;,&quot;parse-names&quot;:false,&quot;dropping-particle&quot;:&quot;&quot;,&quot;non-dropping-particle&quot;:&quot;&quot;},{&quot;family&quot;:&quot;Schiff&quot;,&quot;given&quot;:&quot;Sherry L.&quot;,&quot;parse-names&quot;:false,&quot;dropping-particle&quot;:&quot;&quot;,&quot;non-dropping-particle&quot;:&quot;&quot;},{&quot;family&quot;:&quot;Köhler&quot;,&quot;given&quot;:&quot;Stephan J.&quot;,&quot;parse-names&quot;:false,&quot;dropping-particle&quot;:&quot;&quot;,&quot;non-dropping-particle&quot;:&quot;&quot;}],&quot;container-title&quot;:&quot;Global Change Biology&quot;,&quot;DOI&quot;:&quot;10.1111/gcb.12872&quot;,&quot;ISSN&quot;:&quot;13652486&quot;,&quot;PMID&quot;:&quot;25611952&quot;,&quot;issued&quot;:{&quot;date-parts&quot;:[[2015,8,1]]},&quot;page&quot;:&quot;2963-2979&quot;,&quot;abstract&quot;:&quot;Boreal regions store most of the global terrestrial carbon, which can be transferred as dissolved organic carbon (DOC) to inland waters with implications for both aquatic ecology and carbon budgets. Headwater riparian zones (RZ) are important sources of DOC, and often just a narrow 'dominant source layer' (DSL) within the riparian profile is responsible for most of the DOC export. Two important questions arise: how long boreal RZ could sustain lateral DOC fluxes as the sole source of exported carbon and how its hydromorphological variability influences this role. We estimate theoretical turnover times by comparing carbon pools and lateral exports in the DSL of 13 riparian profiles distributed over a 69 km2 catchment in northern Sweden. The thickness of the DSL was 36 ± 18 (average ± SD) cm. Thus, only about one-third of the 1-m-deep riparian profile contributed 90% of the lateral DOC flux. The 13 RZ exported 8.7 ± 6.5 g C m-2 year-1, covering the whole range of boreal stream DOC exports. The variation could be explained by local hydromorphological characteristics including RZ width (R2 = 0.90). The estimated theoretical turnover times were hundreds to a few thousands of years, that is there is a potential long-lasting supply of DOC. Estimates of net ecosystem production in the RZ suggest that lateral fluxes, including both organic and inorganic C, could be maintained without drawing down the riparian pools. This was supported by measurements of stream DO14C that indicated modern carbon as the predominant fraction exported, including streams disturbed by ditching. The transfer of DOC into boreal inland waters from new and old carbon sources has a major influence on surface water quality and global carbon balances. This study highlights the importance of local variations in RZ hydromorphology and DSL extent for future DOC fluxes under a changing climate.&quot;,&quot;issue&quot;:&quot;8&quot;,&quot;volume&quot;:&quot;21&quot;,&quot;container-title-short&quot;:&quot;Glob Chang Biol&quot;},&quot;isTemporary&quot;:false}]},{&quot;citationID&quot;:&quot;MENDELEY_CITATION_241dc99f-3e0b-41de-b6ed-3183d826a3be&quot;,&quot;properties&quot;:{&quot;noteIndex&quot;:0},&quot;isEdited&quot;:false,&quot;manualOverride&quot;:{&quot;isManuallyOverridden&quot;:false,&quot;citeprocText&quot;:&quot;(Abril et al., 2014; Mitsch et al., 2013)&quot;,&quot;manualOverrideText&quot;:&quot;&quot;},&quot;citationTag&quot;:&quot;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&quot;,&quot;citationItems&quot;:[{&quot;id&quot;:&quot;9f2cfb74-4a13-3832-b337-d2bc50209852&quot;,&quot;itemData&quot;:{&quot;type&quot;:&quot;article-journal&quot;,&quot;id&quot;:&quot;9f2cfb74-4a13-3832-b337-d2bc50209852&quot;,&quot;title&quot;:&quot;Wetlands, carbon, and climate change&quot;,&quot;author&quot;:[{&quot;family&quot;:&quot;Mitsch&quot;,&quot;given&quot;:&quot;William J.&quot;,&quot;parse-names&quot;:false,&quot;dropping-particle&quot;:&quot;&quot;,&quot;non-dropping-particle&quot;:&quot;&quot;},{&quot;family&quot;:&quot;Bernal&quot;,&quot;given&quot;:&quot;Blanca&quot;,&quot;parse-names&quot;:false,&quot;dropping-particle&quot;:&quot;&quot;,&quot;non-dropping-particle&quot;:&quot;&quot;},{&quot;family&quot;:&quot;Nahlik&quot;,&quot;given&quot;:&quot;Amanda M.&quot;,&quot;parse-names&quot;:false,&quot;dropping-particle&quot;:&quot;&quot;,&quot;non-dropping-particle&quot;:&quot;&quot;},{&quot;family&quot;:&quot;Mander&quot;,&quot;given&quot;:&quot;Ülo&quot;,&quot;parse-names&quot;:false,&quot;dropping-particle&quot;:&quot;&quot;,&quot;non-dropping-particle&quot;:&quot;&quot;},{&quot;family&quot;:&quot;Zhang&quot;,&quot;given&quot;:&quot;Li&quot;,&quot;parse-names&quot;:false,&quot;dropping-particle&quot;:&quot;&quot;,&quot;non-dropping-particle&quot;:&quot;&quot;},{&quot;family&quot;:&quot;Anderson&quot;,&quot;given&quot;:&quot;Christopher J.&quot;,&quot;parse-names&quot;:false,&quot;dropping-particle&quot;:&quot;&quot;,&quot;non-dropping-particle&quot;:&quot;&quot;},{&quot;family&quot;:&quot;Jørgensen&quot;,&quot;given&quot;:&quot;Sven E.&quot;,&quot;parse-names&quot;:false,&quot;dropping-particle&quot;:&quot;&quot;,&quot;non-dropping-particle&quot;:&quot;&quot;},{&quot;family&quot;:&quot;Brix&quot;,&quot;given&quot;:&quot;Hans&quot;,&quot;parse-names&quot;:false,&quot;dropping-particle&quot;:&quot;&quot;,&quot;non-dropping-particle&quot;:&quot;&quot;}],&quot;container-title&quot;:&quot;Landscape Ecology&quot;,&quot;container-title-short&quot;:&quot;Landsc Ecol&quot;,&quot;DOI&quot;:&quot;10.1007/s10980-012-9758-8&quot;,&quot;ISSN&quot;:&quot;15729761&quot;,&quot;issued&quot;:{&quot;date-parts&quot;:[[2013,4,1]]},&quot;page&quot;:&quot;583-597&quot;,&quot;abstract&quot;:&quot;Wetland ecosystems provide an optimum natural environment for the sequestration and long-term storage of carbon dioxide (CO2) from the atmosphere, yet are natural sources of greenhouse gases emissions, especially methane. We illustrate that most wetlands, when carbon sequestration is compared to methane emissions, do not have 25 times more CO2 sequestration than methane emissions; therefore, to many landscape managers and non specialists, most wetlands would be considered by some to be sources of climate warming or net radiative forcing. We show by dynamic modeling of carbon flux results from seven detailed studies by us of temperate and tropical wetlands and from 14 other wetland studies by others that methane emissions become unimportant within 300 years compared to carbon sequestration in wetlands. Within that time frame or less, most wetlands become both net carbon and radiative sinks. Furthermore, we estimate that the world's wetlands, despite being only about 5-8 % of the terrestrial landscape, may currently be net carbon sinks of about 830 Tg/year of carbon with an average of 118 g-C m-2 year-1 of net carbon retention. Most of that carbon retention occurs in tropical/subtropical wetlands. We demonstrate that almost all wetlands are net radiative sinks when balancing carbon sequestration and methane emissions and conclude that wetlands can be created and restored to provide C sequestration and other ecosystem services without great concern of creating net radiative sources on the climate due to methane emissions. © 2012 Springer Science+Business Media B.V.&quot;,&quot;publisher&quot;:&quot;Kluwer Academic Publishers&quot;,&quot;issue&quot;:&quot;4&quot;,&quot;volume&quot;:&quot;28&quot;},&quot;isTemporary&quot;:false},{&quot;id&quot;:&quot;0798f7ad-d51f-3d92-ae39-963c75e361e5&quot;,&quot;itemData&quot;:{&quot;type&quot;:&quot;article-journal&quot;,&quot;id&quot;:&quot;0798f7ad-d51f-3d92-ae39-963c75e361e5&quot;,&quot;title&quot;:&quot;Amazon River carbon dioxide outgassing fuelled by wetlands&quot;,&quot;author&quot;:[{&quot;family&quot;:&quot;Abril&quot;,&quot;given&quot;:&quot;Gwenaël&quot;,&quot;parse-names&quot;:false,&quot;dropping-particle&quot;:&quot;&quot;,&quot;non-dropping-particle&quot;:&quot;&quot;},{&quot;family&quot;:&quot;Martinez&quot;,&quot;given&quot;:&quot;Jean Michel&quot;,&quot;parse-names&quot;:false,&quot;dropping-particle&quot;:&quot;&quot;,&quot;non-dropping-particle&quot;:&quot;&quot;},{&quot;family&quot;:&quot;Artigas&quot;,&quot;given&quot;:&quot;L. Felipe&quot;,&quot;parse-names&quot;:false,&quot;dropping-particle&quot;:&quot;&quot;,&quot;non-dropping-particle&quot;:&quot;&quot;},{&quot;family&quot;:&quot;Moreira-Turcq&quot;,&quot;given&quot;:&quot;Patricia&quot;,&quot;parse-names&quot;:false,&quot;dropping-particle&quot;:&quot;&quot;,&quot;non-dropping-particle&quot;:&quot;&quot;},{&quot;family&quot;:&quot;Benedetti&quot;,&quot;given&quot;:&quot;Marc F.&quot;,&quot;parse-names&quot;:false,&quot;dropping-particle&quot;:&quot;&quot;,&quot;non-dropping-particle&quot;:&quot;&quot;},{&quot;family&quot;:&quot;Vidal&quot;,&quot;given&quot;:&quot;Luciana&quot;,&quot;parse-names&quot;:false,&quot;dropping-particle&quot;:&quot;&quot;,&quot;non-dropping-particle&quot;:&quot;&quot;},{&quot;family&quot;:&quot;Meziane&quot;,&quot;given&quot;:&quot;Tarik&quot;,&quot;parse-names&quot;:false,&quot;dropping-particle&quot;:&quot;&quot;,&quot;non-dropping-particle&quot;:&quot;&quot;},{&quot;family&quot;:&quot;Kim&quot;,&quot;given&quot;:&quot;Jung Hyun&quot;,&quot;parse-names&quot;:false,&quot;dropping-particle&quot;:&quot;&quot;,&quot;non-dropping-particle&quot;:&quot;&quot;},{&quot;family&quot;:&quot;Bernardes&quot;,&quot;given&quot;:&quot;Marcelo C.&quot;,&quot;parse-names&quot;:false,&quot;dropping-particle&quot;:&quot;&quot;,&quot;non-dropping-particle&quot;:&quot;&quot;},{&quot;family&quot;:&quot;Savoye&quot;,&quot;given&quot;:&quot;Nicolas&quot;,&quot;parse-names&quot;:false,&quot;dropping-particle&quot;:&quot;&quot;,&quot;non-dropping-particle&quot;:&quot;&quot;},{&quot;family&quot;:&quot;Deborde&quot;,&quot;given&quot;:&quot;Jonathan&quot;,&quot;parse-names&quot;:false,&quot;dropping-particle&quot;:&quot;&quot;,&quot;non-dropping-particle&quot;:&quot;&quot;},{&quot;family&quot;:&quot;Souza&quot;,&quot;given&quot;:&quot;Edivaldo Lima&quot;,&quot;parse-names&quot;:false,&quot;dropping-particle&quot;:&quot;&quot;,&quot;non-dropping-particle&quot;:&quot;&quot;},{&quot;family&quot;:&quot;Albéric&quot;,&quot;given&quot;:&quot;Patrick&quot;,&quot;parse-names&quot;:false,&quot;dropping-particle&quot;:&quot;&quot;,&quot;non-dropping-particle&quot;:&quot;&quot;},{&quot;family&quot;:&quot;Landim De Souza&quot;,&quot;given&quot;:&quot;Marcelo F.&quot;,&quot;parse-names&quot;:false,&quot;dropping-particle&quot;:&quot;&quot;,&quot;non-dropping-particle&quot;:&quot;&quot;},{&quot;family&quot;:&quot;Roland&quot;,&quot;given&quot;:&quot;Fabio&quot;,&quot;parse-names&quot;:false,&quot;dropping-particle&quot;:&quot;&quot;,&quot;non-dropping-particle&quot;:&quot;&quot;}],&quot;container-title&quot;:&quot;Nature&quot;,&quot;container-title-short&quot;:&quot;Nature&quot;,&quot;DOI&quot;:&quot;10.1038/nature12797&quot;,&quot;ISSN&quot;:&quot;00280836&quot;,&quot;PMID&quot;:&quot;24336199&quot;,&quot;issued&quot;:{&quot;date-parts&quot;:[[2014]]},&quot;page&quot;:&quot;395-398&quot;,&quot;abstract&quot;:&quot;River systems connect the terrestrial biosphere, the atmosphere and the ocean in the global carbon cycle. A recent estimate suggests that up to 3 petagrams of carbon per year could be emitted as carbon dioxide (CO 2) from global inland waters, offsetting the carbon uptake by terrestrial ecosystems. It is generally assumed that inland waters emit carbon that has been previously fixed upstream by land plant photosynthesis, then transferred to soils, and subsequently transported downstream in run-off. But at the scale of entire drainage basins, the lateral carbon fluxes carried by small rivers upstream do not account for all of the CO 2 emitted from inundated areas downstream. Three-quarters of the world's flooded land consists of temporary wetlands, but the contribution of these productive ecosystems to the inland water carbon budget has been largely overlooked. Here we show that wetlands pump large amounts of atmospheric CO 2 into river waters in the floodplains of the central Amazon. Flooded forests and floating vegetation export large amounts of carbon to river waters and the dissolved CO 2 can be transported dozens to hundreds of kilometres downstream before being emitted. We estimate that Amazonian wetlands export half of their gross primary production to river waters as dissolved CO 2 and organic carbon, compared with only a few per cent of gross primary production exported in upland (not flooded) ecosystems. Moreover, we suggest that wetland carbon export is potentially large enough to account for at least the 0.21 petagrams of carbon emitted per year as CO 2 from the central Amazon River and its floodplains. Global carbon budgets should explicitly address temporary or vegetated flooded areas, because these ecosystems combine high aerial primary production with large, fast carbon export, potentially supporting a substantial fraction of CO 2 evasion from inland waters. © 2014 Macmillan Publishers Limited. All rights reserved.&quot;,&quot;issue&quot;:&quot;7483&quot;,&quot;volume&quot;:&quot;505&quot;},&quot;isTemporary&quot;:false}]},{&quot;citationID&quot;:&quot;MENDELEY_CITATION_c216748d-dc0c-4171-b89d-4cf7e138dcf3&quot;,&quot;properties&quot;:{&quot;noteIndex&quot;:0},&quot;isEdited&quot;:false,&quot;manualOverride&quot;:{&quot;isManuallyOverridden&quot;:false,&quot;citeprocText&quot;:&quot;(Abril &amp;#38; Borges, 2019; Kirk &amp;#38; Cohen, 2023; Ledesma et al., 2018)&quot;,&quot;manualOverrideText&quot;:&quot;&quot;},&quot;citationTag&quot;:&quot;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&quot;,&quot;citationItems&quot;:[{&quot;id&quot;:&quot;638f214c-b12c-3fd2-88fb-c21063b9e95b&quot;,&quot;itemData&quot;:{&quot;type&quot;:&quot;article-journal&quot;,&quot;id&quot;:&quot;638f214c-b12c-3fd2-88fb-c21063b9e95b&quot;,&quot;title&quot;:&quot;Stream Dissolved Organic Matter Composition Reflects the Riparian Zone, Not Upslope Soils in Boreal Forest Headwaters&quot;,&quot;author&quot;:[{&quot;family&quot;:&quot;Ledesma&quot;,&quot;given&quot;:&quot;J. L.J.&quot;,&quot;parse-names&quot;:false,&quot;dropping-particle&quot;:&quot;&quot;,&quot;non-dropping-particle&quot;:&quot;&quot;},{&quot;family&quot;:&quot;Kothawala&quot;,&quot;given&quot;:&quot;D. N.&quot;,&quot;parse-names&quot;:false,&quot;dropping-particle&quot;:&quot;&quot;,&quot;non-dropping-particle&quot;:&quot;&quot;},{&quot;family&quot;:&quot;Bastviken&quot;,&quot;given&quot;:&quot;P.&quot;,&quot;parse-names&quot;:false,&quot;dropping-particle&quot;:&quot;&quot;,&quot;non-dropping-particle&quot;:&quot;&quot;},{&quot;family&quot;:&quot;Maehder&quot;,&quot;given&quot;:&quot;S.&quot;,&quot;parse-names&quot;:false,&quot;dropping-particle&quot;:&quot;&quot;,&quot;non-dropping-particle&quot;:&quot;&quot;},{&quot;family&quot;:&quot;Grabs&quot;,&quot;given&quot;:&quot;T.&quot;,&quot;parse-names&quot;:false,&quot;dropping-particle&quot;:&quot;&quot;,&quot;non-dropping-particle&quot;:&quot;&quot;},{&quot;family&quot;:&quot;Futter&quot;,&quot;given&quot;:&quot;M. N.&quot;,&quot;parse-names&quot;:false,&quot;dropping-particle&quot;:&quot;&quot;,&quot;non-dropping-particle&quot;:&quot;&quot;}],&quot;container-title&quot;:&quot;Water Resources Research&quot;,&quot;DOI&quot;:&quot;10.1029/2017WR021793&quot;,&quot;ISSN&quot;:&quot;19447973&quot;,&quot;issued&quot;:{&quot;date-parts&quot;:[[2018,6,1]]},&quot;page&quot;:&quot;3896-3912&quot;,&quot;abstract&quot;:&quot;Despite the strong quantitative evidence that riparian zones (RZs) are the dominant source of dissolved organic carbon (DOC) to boreal streams, there is still a debate about the potential contribution of upslope areas to fluvial carbon export. To shed new light into this debate, we investigated the molecular composition of dissolved organic matter (DOM) in four upslope-riparian-stream transects in a Northern Swedish forest catchment using absorbance (A254/A365 and SUVA254) and fluorescence (fluorescence and freshness indices) metrics. Based on these metrics, our results indicate that stream water DOM molecular composition resembles that of RZs and significantly differs from that of upslope areas. The resemblance between stream and riparian DOM was most apparent for the “Dominant Source Layer” (DSL), a narrow RZ stratum that, theoretically, contributes the most to solute and water fluxes to streams. Spectroscopic characterization based on traditional interpretations of the metrics suggested that mineral upslope (podzol) DOM is less aromatic, more microbially derived, and more recently produced than organic riparian (histosol) and stream DOM. We conclude that RZs, and specifically DSLs, are the main sources of DOC to boreal headwater streams and potentially to other streams located in low-gradient, organic matter-rich catchments.&quot;,&quot;publisher&quot;:&quot;Blackwell Publishing Ltd&quot;,&quot;issue&quot;:&quot;6&quot;,&quot;volume&quot;:&quot;54&quot;,&quot;container-title-short&quot;:&quot;Water Resour Res&quot;},&quot;isTemporary&quot;:false},{&quot;id&quot;:&quot;abed3396-54d0-3d2f-a25f-497f767ccb2c&quot;,&quot;itemData&quot;:{&quot;type&quot;:&quot;article-journal&quot;,&quot;id&quot;:&quot;abed3396-54d0-3d2f-a25f-497f767ccb2c&quot;,&quot;title&quot;:&quot;Ideas and perspectives: Carbon leaks from flooded land: Do we need to replumb the inland water active pipe?&quot;,&quot;author&quot;:[{&quot;family&quot;:&quot;Abril&quot;,&quot;given&quot;:&quot;Gwenaël&quot;,&quot;parse-names&quot;:false,&quot;dropping-particle&quot;:&quot;&quot;,&quot;non-dropping-particle&quot;:&quot;&quot;},{&quot;family&quot;:&quot;Borges&quot;,&quot;given&quot;:&quot;Alberto&quot;,&quot;parse-names&quot;:false,&quot;dropping-particle&quot;:&quot;V.&quot;,&quot;non-dropping-particle&quot;:&quot;&quot;}],&quot;container-title&quot;:&quot;Biogeosciences&quot;,&quot;DOI&quot;:&quot;10.5194/bg-16-769-2019&quot;,&quot;ISSN&quot;:&quot;17264189&quot;,&quot;issued&quot;:{&quot;date-parts&quot;:[[2019,2,12]]},&quot;page&quot;:&quot;769-784&quot;,&quot;abstract&quot;:&quot;At the global scale, inland waters are a significant source of atmospheric carbon (C), particularly in the tropics. The active pipe concept predicts that C emissions from streams, lakes and rivers are largely fuelled by terrestrial ecosystems. The traditionally recognized C transfer mechanisms from terrestrial to aquatic systems are surface runoff and groundwater drainage. We present here a series of arguments that support the idea that land flooding is an additional significant process that fuels inland waters with C at the global scale. Whether the majority of &lt;span classCombining double low line\&quot;inline-formula\&quot;&gt;CO2&lt;/span&gt; emitted by rivers comes from floodable land (approximately 10&amp;thinsp;% of the continents) or from well-drained land is a fundamental question that impacts our capacity to predict how these C fluxes might change in the future. Using classical concepts in ecology, we propose, as a necessary step forward, an update of the active pipe concept that differentiates floodable land from drained land. Contrarily to well-drained land, many wetlands (in particular riparian and littoral wetlands) combine strong hydrological connectivity with inland waters, high productivity assimilating &lt;span classCombining double low line\&quot;inline-formula\&quot;&gt;CO2&lt;/span&gt; from the atmosphere, direct transfer of litter and exudation products to water and waterlogged soils, a generally dominant allocation of ecosystem respiration (ER) below the water surface and a slow gas-exchange rate at the water-Air interface. These properties force plants to pump atmospheric C to wetland waters and, when hydrology is favourable, to inland waters as organic C and dissolved &lt;span classCombining double low line\&quot;inline-formula\&quot;&gt;CO2&lt;/span&gt;. This wetland &lt;span classCombining double low line\&quot;inline-formula\&quot;&gt;CO2&lt;/span&gt; pump may contribute disproportionately to &lt;span classCombining double low line\&quot;inline-formula\&quot;&gt;CO2&lt;/span&gt; emissions from inland waters, particularly in the tropics where 80&amp;thinsp;% of the global &lt;span classCombining double low line\&quot;inline-formula\&quot;&gt;CO2&lt;/span&gt; emissions to the atmosphere occur. In future studies, more care must be taken in the way that vertical and horizontal C fluxes are conceptualized along watersheds, and 2-D models that adequately account for the hydrological export of all C species are necessary. In flooded ecosystems, significant effort should be dedicated to quantifying the components of primary production and respiration by the submerged and emerged part of the ecosystem community and to using these metabolic rates in coupled hydrological-biogeochemical models. The construction of a global typology of wetlands that includes productivity, gas fluxes and hydrological connectivity with inland waters also appears necessary to adequately integrate continental C fluxes at the global scale.&quot;,&quot;publisher&quot;:&quot;Copernicus GmbH&quot;,&quot;issue&quot;:&quot;3&quot;,&quot;volume&quot;:&quot;16&quot;,&quot;container-title-short&quot;:&quot;&quot;},&quot;isTemporary&quot;:false},{&quot;id&quot;:&quot;2b0fbfb0-368f-37b9-a66d-ca4e88549d58&quot;,&quot;itemData&quot;:{&quot;type&quot;:&quot;article-journal&quot;,&quot;id&quot;:&quot;2b0fbfb0-368f-37b9-a66d-ca4e88549d58&quot;,&quot;title&quot;:&quot;River Corridor Sources Dominate CO2 Emissions From a Lowland River Network&quot;,&quot;author&quot;:[{&quot;family&quot;:&quot;Kirk&quot;,&quot;given&quot;:&quot;Lily&quot;,&quot;parse-names&quot;:false,&quot;dropping-particle&quot;:&quot;&quot;,&quot;non-dropping-particle&quot;:&quot;&quot;},{&quot;family&quot;:&quot;Cohen&quot;,&quot;given&quot;:&quot;Matthew J.&quot;,&quot;parse-names&quot;:false,&quot;dropping-particle&quot;:&quot;&quot;,&quot;non-dropping-particle&quot;:&quot;&quot;}],&quot;container-title&quot;:&quot;Journal of Geophysical Research: Biogeosciences&quot;,&quot;container-title-short&quot;:&quot;J Geophys Res Biogeosci&quot;,&quot;DOI&quot;:&quot;10.1029/2022JG006954&quot;,&quot;ISSN&quot;:&quot;21698961&quot;,&quot;issued&quot;:{&quot;date-parts&quot;:[[2023,1,1]]},&quot;abstract&quot;:&quot;Rivers and streams are control points for CO2 emission to the air (fCO2), with emission rates often exceeding internal metabolism (net ecosystem production, NEP). The difference is usually attributed to CO2-supersaturated groundwater inputs from upland soil respiration and rock weathering, but this implies a terrestrial-to-aquatic C transfer greater than estimated by terrestrial mass balance. One explanation is that riparian zones—rich in organic and inorganic C but mostly neglected in terrestrial mass balances—contribute disproportionately to fCO2. To test this hypothesis, we measured fCO2, NEP, and the lateral CO2 contributions from both terrestrial uplands (TER) and riparian wetlands (RIP) for seven reaches in a lowland river network in Florida, USA. NEP contributed about half of fCO2, but the remaining CO2 emission was generally much larger than measured TER. The relative importance of RIP versus TER varied markedly between contrasting hydrogeologic settings: RIP contributed 49% of fCO2 where geologic confinement forced lateral drainage through riparian soils, but only 12% where unconfined karst allowed deeper groundwater flowpaths that bypassed riparian zones. On a land area basis, the narrow riparian corridor yielded far more CO2 than the terrestrial uplands (33.1 vs. 1.4 g-C m−2 yr−1), resulting in river corridors (i.e., stream channel plus adjacent wetlands, NEP + RIP) sourcing 87% of fCO2 to streams. Our findings imply that true terrestrial CO2 subsidies to streams may be smaller than previously estimated by aquatic mass balance and highlight the importance of explicitly integrating riparian zones into the conceptual model for terrestrial-to-aquatic C transfer.&quot;,&quot;publisher&quot;:&quot;John Wiley and Sons Inc&quot;,&quot;issue&quot;:&quot;1&quot;,&quot;volume&quot;:&quot;128&quot;},&quot;isTemporary&quot;:false}]},{&quot;citationID&quot;:&quot;MENDELEY_CITATION_57b296eb-ebd6-42c4-a46f-2d251555ac74&quot;,&quot;properties&quot;:{&quot;noteIndex&quot;:0},&quot;isEdited&quot;:false,&quot;manualOverride&quot;:{&quot;isManuallyOverridden&quot;:false,&quot;citeprocText&quot;:&quot;(Harvey &amp;#38; Gooseff, 2015; Kirk &amp;#38; Cohen, 2023)&quot;,&quot;manualOverrideText&quot;:&quot;&quot;},&quot;citationTag&quot;:&quot;MENDELEY_CITATION_v3_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&quot;,&quot;citationItems&quot;:[{&quot;id&quot;:&quot;2b0fbfb0-368f-37b9-a66d-ca4e88549d58&quot;,&quot;itemData&quot;:{&quot;type&quot;:&quot;article-journal&quot;,&quot;id&quot;:&quot;2b0fbfb0-368f-37b9-a66d-ca4e88549d58&quot;,&quot;title&quot;:&quot;River Corridor Sources Dominate CO2 Emissions From a Lowland River Network&quot;,&quot;author&quot;:[{&quot;family&quot;:&quot;Kirk&quot;,&quot;given&quot;:&quot;Lily&quot;,&quot;parse-names&quot;:false,&quot;dropping-particle&quot;:&quot;&quot;,&quot;non-dropping-particle&quot;:&quot;&quot;},{&quot;family&quot;:&quot;Cohen&quot;,&quot;given&quot;:&quot;Matthew J.&quot;,&quot;parse-names&quot;:false,&quot;dropping-particle&quot;:&quot;&quot;,&quot;non-dropping-particle&quot;:&quot;&quot;}],&quot;container-title&quot;:&quot;Journal of Geophysical Research: Biogeosciences&quot;,&quot;DOI&quot;:&quot;10.1029/2022JG006954&quot;,&quot;ISSN&quot;:&quot;21698961&quot;,&quot;issued&quot;:{&quot;date-parts&quot;:[[2023,1,1]]},&quot;abstract&quot;:&quot;Rivers and streams are control points for CO2 emission to the air (fCO2), with emission rates often exceeding internal metabolism (net ecosystem production, NEP). The difference is usually attributed to CO2-supersaturated groundwater inputs from upland soil respiration and rock weathering, but this implies a terrestrial-to-aquatic C transfer greater than estimated by terrestrial mass balance. One explanation is that riparian zones—rich in organic and inorganic C but mostly neglected in terrestrial mass balances—contribute disproportionately to fCO2. To test this hypothesis, we measured fCO2, NEP, and the lateral CO2 contributions from both terrestrial uplands (TER) and riparian wetlands (RIP) for seven reaches in a lowland river network in Florida, USA. NEP contributed about half of fCO2, but the remaining CO2 emission was generally much larger than measured TER. The relative importance of RIP versus TER varied markedly between contrasting hydrogeologic settings: RIP contributed 49% of fCO2 where geologic confinement forced lateral drainage through riparian soils, but only 12% where unconfined karst allowed deeper groundwater flowpaths that bypassed riparian zones. On a land area basis, the narrow riparian corridor yielded far more CO2 than the terrestrial uplands (33.1 vs. 1.4 g-C m−2 yr−1), resulting in river corridors (i.e., stream channel plus adjacent wetlands, NEP + RIP) sourcing 87% of fCO2 to streams. Our findings imply that true terrestrial CO2 subsidies to streams may be smaller than previously estimated by aquatic mass balance and highlight the importance of explicitly integrating riparian zones into the conceptual model for terrestrial-to-aquatic C transfer.&quot;,&quot;publisher&quot;:&quot;John Wiley and Sons Inc&quot;,&quot;issue&quot;:&quot;1&quot;,&quot;volume&quot;:&quot;128&quot;,&quot;container-title-short&quot;:&quot;J Geophys Res Biogeosci&quot;},&quot;isTemporary&quot;:false},{&quot;id&quot;:&quot;3f257568-ea55-3b30-b282-b5a1ebecf02f&quot;,&quot;itemData&quot;:{&quot;type&quot;:&quot;article&quot;,&quot;id&quot;:&quot;3f257568-ea55-3b30-b282-b5a1ebecf02f&quot;,&quot;title&quot;:&quot;River corridor science: Hydrologic exchange and ecological consequences from bedforms to basins&quot;,&quot;author&quot;:[{&quot;family&quot;:&quot;Harvey&quot;,&quot;given&quot;:&quot;Jud&quot;,&quot;parse-names&quot;:false,&quot;dropping-particle&quot;:&quot;&quot;,&quot;non-dropping-particle&quot;:&quot;&quot;},{&quot;family&quot;:&quot;Gooseff&quot;,&quot;given&quot;:&quot;Michael&quot;,&quot;parse-names&quot;:false,&quot;dropping-particle&quot;:&quot;&quot;,&quot;non-dropping-particle&quot;:&quot;&quot;}],&quot;container-title&quot;:&quot;Water Resources Research&quot;,&quot;container-title-short&quot;:&quot;Water Resour Res&quot;,&quot;DOI&quot;:&quot;10.1002/2015WR017617&quot;,&quot;ISSN&quot;:&quot;19447973&quot;,&quot;issued&quot;:{&quot;date-parts&quot;:[[2015,9,1]]},&quot;page&quot;:&quot;6893-6922&quot;,&quot;abstract&quot;:&quot;Previously regarded as the passive drains of watersheds, over the past 50 years, rivers have progressively been recognized as being actively connected with off-channel environments. These connections prolong physical storage and enhance reactive processing to alter water chemistry and downstream transport of materials and energy. Here we propose river corridor science as a concept that integrates downstream transport with lateral and vertical exchange across interfaces. Thus, the river corridor, rather than the wetted river channel itself, is an increasingly common unit of study. Main channel exchange with recirculating marginal waters, hyporheic exchange, bank storage, and overbank flow onto floodplains are all included under a broad continuum of interactions known as \&quot;hydrologic exchange flows.\&quot; Hydrologists, geomorphologists, geochemists, and aquatic and terrestrial ecologists are cooperating in studies that reveal the dynamic interactions among hydrologic exchange flows and consequences for water quality improvement, modulation of river metabolism, habitat provision for vegetation, fish, and wildlife, and other valued ecosystem services. The need for better integration of science and management is keenly felt, from testing effectiveness of stream restoration and riparian buffers all the way to reevaluating the definition of the waters of the United States to clarify the regulatory authority under the Clean Water Act. A major challenge for scientists is linking the small-scale physical drivers with their larger-scale fluvial and geomorphic context and ecological consequences. Although the fine scales of field and laboratory studies are best suited to identifying the fundamental physical and biological processes, that understanding must be successfully linked to cumulative effects at watershed to regional and continental scales.&quot;,&quot;publisher&quot;:&quot;Blackwell Publishing Ltd&quot;,&quot;issue&quot;:&quot;9&quot;,&quot;volume&quot;:&quot;51&quot;},&quot;isTemporary&quot;:false}]},{&quot;citationID&quot;:&quot;MENDELEY_CITATION_70cc1c55-d1e6-4f7a-9178-1cb9992a550c&quot;,&quot;properties&quot;:{&quot;noteIndex&quot;:0},&quot;isEdited&quot;:false,&quot;manualOverride&quot;:{&quot;isManuallyOverridden&quot;:false,&quot;citeprocText&quot;:&quot;(Abril &amp;#38; Borges, 2019; Kirk &amp;#38; Cohen, 2023; Ledesma et al., 2015, 2018)&quot;,&quot;manualOverrideText&quot;:&quot;&quot;},&quot;citationTag&quot;:&quot;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&quot;,&quot;citationItems&quot;:[{&quot;id&quot;:&quot;2b0fbfb0-368f-37b9-a66d-ca4e88549d58&quot;,&quot;itemData&quot;:{&quot;type&quot;:&quot;article-journal&quot;,&quot;id&quot;:&quot;2b0fbfb0-368f-37b9-a66d-ca4e88549d58&quot;,&quot;title&quot;:&quot;River Corridor Sources Dominate CO2 Emissions From a Lowland River Network&quot;,&quot;author&quot;:[{&quot;family&quot;:&quot;Kirk&quot;,&quot;given&quot;:&quot;Lily&quot;,&quot;parse-names&quot;:false,&quot;dropping-particle&quot;:&quot;&quot;,&quot;non-dropping-particle&quot;:&quot;&quot;},{&quot;family&quot;:&quot;Cohen&quot;,&quot;given&quot;:&quot;Matthew J.&quot;,&quot;parse-names&quot;:false,&quot;dropping-particle&quot;:&quot;&quot;,&quot;non-dropping-particle&quot;:&quot;&quot;}],&quot;container-title&quot;:&quot;Journal of Geophysical Research: Biogeosciences&quot;,&quot;DOI&quot;:&quot;10.1029/2022JG006954&quot;,&quot;ISSN&quot;:&quot;21698961&quot;,&quot;issued&quot;:{&quot;date-parts&quot;:[[2023,1,1]]},&quot;abstract&quot;:&quot;Rivers and streams are control points for CO2 emission to the air (fCO2), with emission rates often exceeding internal metabolism (net ecosystem production, NEP). The difference is usually attributed to CO2-supersaturated groundwater inputs from upland soil respiration and rock weathering, but this implies a terrestrial-to-aquatic C transfer greater than estimated by terrestrial mass balance. One explanation is that riparian zones—rich in organic and inorganic C but mostly neglected in terrestrial mass balances—contribute disproportionately to fCO2. To test this hypothesis, we measured fCO2, NEP, and the lateral CO2 contributions from both terrestrial uplands (TER) and riparian wetlands (RIP) for seven reaches in a lowland river network in Florida, USA. NEP contributed about half of fCO2, but the remaining CO2 emission was generally much larger than measured TER. The relative importance of RIP versus TER varied markedly between contrasting hydrogeologic settings: RIP contributed 49% of fCO2 where geologic confinement forced lateral drainage through riparian soils, but only 12% where unconfined karst allowed deeper groundwater flowpaths that bypassed riparian zones. On a land area basis, the narrow riparian corridor yielded far more CO2 than the terrestrial uplands (33.1 vs. 1.4 g-C m−2 yr−1), resulting in river corridors (i.e., stream channel plus adjacent wetlands, NEP + RIP) sourcing 87% of fCO2 to streams. Our findings imply that true terrestrial CO2 subsidies to streams may be smaller than previously estimated by aquatic mass balance and highlight the importance of explicitly integrating riparian zones into the conceptual model for terrestrial-to-aquatic C transfer.&quot;,&quot;publisher&quot;:&quot;John Wiley and Sons Inc&quot;,&quot;issue&quot;:&quot;1&quot;,&quot;volume&quot;:&quot;128&quot;,&quot;container-title-short&quot;:&quot;J Geophys Res Biogeosci&quot;},&quot;isTemporary&quot;:false},{&quot;id&quot;:&quot;260a5cbe-3142-3b15-9f14-5920dc4dc0cf&quot;,&quot;itemData&quot;:{&quot;type&quot;:&quot;article-journal&quot;,&quot;id&quot;:&quot;260a5cbe-3142-3b15-9f14-5920dc4dc0cf&quot;,&quot;title&quot;:&quot;Potential for long-term transfer of dissolved organic carbon from riparian zones to streams in boreal catchments&quot;,&quot;author&quot;:[{&quot;family&quot;:&quot;Ledesma&quot;,&quot;given&quot;:&quot;José L.J.&quot;,&quot;parse-names&quot;:false,&quot;dropping-particle&quot;:&quot;&quot;,&quot;non-dropping-particle&quot;:&quot;&quot;},{&quot;family&quot;:&quot;Grabs&quot;,&quot;given&quot;:&quot;Thomas&quot;,&quot;parse-names&quot;:false,&quot;dropping-particle&quot;:&quot;&quot;,&quot;non-dropping-particle&quot;:&quot;&quot;},{&quot;family&quot;:&quot;Bishop&quot;,&quot;given&quot;:&quot;Kevin H.&quot;,&quot;parse-names&quot;:false,&quot;dropping-particle&quot;:&quot;&quot;,&quot;non-dropping-particle&quot;:&quot;&quot;},{&quot;family&quot;:&quot;Schiff&quot;,&quot;given&quot;:&quot;Sherry L.&quot;,&quot;parse-names&quot;:false,&quot;dropping-particle&quot;:&quot;&quot;,&quot;non-dropping-particle&quot;:&quot;&quot;},{&quot;family&quot;:&quot;Köhler&quot;,&quot;given&quot;:&quot;Stephan J.&quot;,&quot;parse-names&quot;:false,&quot;dropping-particle&quot;:&quot;&quot;,&quot;non-dropping-particle&quot;:&quot;&quot;}],&quot;container-title&quot;:&quot;Global Change Biology&quot;,&quot;DOI&quot;:&quot;10.1111/gcb.12872&quot;,&quot;ISSN&quot;:&quot;13652486&quot;,&quot;PMID&quot;:&quot;25611952&quot;,&quot;issued&quot;:{&quot;date-parts&quot;:[[2015,8,1]]},&quot;page&quot;:&quot;2963-2979&quot;,&quot;abstract&quot;:&quot;Boreal regions store most of the global terrestrial carbon, which can be transferred as dissolved organic carbon (DOC) to inland waters with implications for both aquatic ecology and carbon budgets. Headwater riparian zones (RZ) are important sources of DOC, and often just a narrow 'dominant source layer' (DSL) within the riparian profile is responsible for most of the DOC export. Two important questions arise: how long boreal RZ could sustain lateral DOC fluxes as the sole source of exported carbon and how its hydromorphological variability influences this role. We estimate theoretical turnover times by comparing carbon pools and lateral exports in the DSL of 13 riparian profiles distributed over a 69 km2 catchment in northern Sweden. The thickness of the DSL was 36 ± 18 (average ± SD) cm. Thus, only about one-third of the 1-m-deep riparian profile contributed 90% of the lateral DOC flux. The 13 RZ exported 8.7 ± 6.5 g C m-2 year-1, covering the whole range of boreal stream DOC exports. The variation could be explained by local hydromorphological characteristics including RZ width (R2 = 0.90). The estimated theoretical turnover times were hundreds to a few thousands of years, that is there is a potential long-lasting supply of DOC. Estimates of net ecosystem production in the RZ suggest that lateral fluxes, including both organic and inorganic C, could be maintained without drawing down the riparian pools. This was supported by measurements of stream DO14C that indicated modern carbon as the predominant fraction exported, including streams disturbed by ditching. The transfer of DOC into boreal inland waters from new and old carbon sources has a major influence on surface water quality and global carbon balances. This study highlights the importance of local variations in RZ hydromorphology and DSL extent for future DOC fluxes under a changing climate.&quot;,&quot;issue&quot;:&quot;8&quot;,&quot;volume&quot;:&quot;21&quot;,&quot;container-title-short&quot;:&quot;Glob Chang Biol&quot;},&quot;isTemporary&quot;:false},{&quot;id&quot;:&quot;638f214c-b12c-3fd2-88fb-c21063b9e95b&quot;,&quot;itemData&quot;:{&quot;type&quot;:&quot;article-journal&quot;,&quot;id&quot;:&quot;638f214c-b12c-3fd2-88fb-c21063b9e95b&quot;,&quot;title&quot;:&quot;Stream Dissolved Organic Matter Composition Reflects the Riparian Zone, Not Upslope Soils in Boreal Forest Headwaters&quot;,&quot;author&quot;:[{&quot;family&quot;:&quot;Ledesma&quot;,&quot;given&quot;:&quot;J. L.J.&quot;,&quot;parse-names&quot;:false,&quot;dropping-particle&quot;:&quot;&quot;,&quot;non-dropping-particle&quot;:&quot;&quot;},{&quot;family&quot;:&quot;Kothawala&quot;,&quot;given&quot;:&quot;D. N.&quot;,&quot;parse-names&quot;:false,&quot;dropping-particle&quot;:&quot;&quot;,&quot;non-dropping-particle&quot;:&quot;&quot;},{&quot;family&quot;:&quot;Bastviken&quot;,&quot;given&quot;:&quot;P.&quot;,&quot;parse-names&quot;:false,&quot;dropping-particle&quot;:&quot;&quot;,&quot;non-dropping-particle&quot;:&quot;&quot;},{&quot;family&quot;:&quot;Maehder&quot;,&quot;given&quot;:&quot;S.&quot;,&quot;parse-names&quot;:false,&quot;dropping-particle&quot;:&quot;&quot;,&quot;non-dropping-particle&quot;:&quot;&quot;},{&quot;family&quot;:&quot;Grabs&quot;,&quot;given&quot;:&quot;T.&quot;,&quot;parse-names&quot;:false,&quot;dropping-particle&quot;:&quot;&quot;,&quot;non-dropping-particle&quot;:&quot;&quot;},{&quot;family&quot;:&quot;Futter&quot;,&quot;given&quot;:&quot;M. N.&quot;,&quot;parse-names&quot;:false,&quot;dropping-particle&quot;:&quot;&quot;,&quot;non-dropping-particle&quot;:&quot;&quot;}],&quot;container-title&quot;:&quot;Water Resources Research&quot;,&quot;DOI&quot;:&quot;10.1029/2017WR021793&quot;,&quot;ISSN&quot;:&quot;19447973&quot;,&quot;issued&quot;:{&quot;date-parts&quot;:[[2018,6,1]]},&quot;page&quot;:&quot;3896-3912&quot;,&quot;abstract&quot;:&quot;Despite the strong quantitative evidence that riparian zones (RZs) are the dominant source of dissolved organic carbon (DOC) to boreal streams, there is still a debate about the potential contribution of upslope areas to fluvial carbon export. To shed new light into this debate, we investigated the molecular composition of dissolved organic matter (DOM) in four upslope-riparian-stream transects in a Northern Swedish forest catchment using absorbance (A254/A365 and SUVA254) and fluorescence (fluorescence and freshness indices) metrics. Based on these metrics, our results indicate that stream water DOM molecular composition resembles that of RZs and significantly differs from that of upslope areas. The resemblance between stream and riparian DOM was most apparent for the “Dominant Source Layer” (DSL), a narrow RZ stratum that, theoretically, contributes the most to solute and water fluxes to streams. Spectroscopic characterization based on traditional interpretations of the metrics suggested that mineral upslope (podzol) DOM is less aromatic, more microbially derived, and more recently produced than organic riparian (histosol) and stream DOM. We conclude that RZs, and specifically DSLs, are the main sources of DOC to boreal headwater streams and potentially to other streams located in low-gradient, organic matter-rich catchments.&quot;,&quot;publisher&quot;:&quot;Blackwell Publishing Ltd&quot;,&quot;issue&quot;:&quot;6&quot;,&quot;volume&quot;:&quot;54&quot;,&quot;container-title-short&quot;:&quot;Water Resour Res&quot;},&quot;isTemporary&quot;:false},{&quot;id&quot;:&quot;abed3396-54d0-3d2f-a25f-497f767ccb2c&quot;,&quot;itemData&quot;:{&quot;type&quot;:&quot;article-journal&quot;,&quot;id&quot;:&quot;abed3396-54d0-3d2f-a25f-497f767ccb2c&quot;,&quot;title&quot;:&quot;Ideas and perspectives: Carbon leaks from flooded land: Do we need to replumb the inland water active pipe?&quot;,&quot;author&quot;:[{&quot;family&quot;:&quot;Abril&quot;,&quot;given&quot;:&quot;Gwenaël&quot;,&quot;parse-names&quot;:false,&quot;dropping-particle&quot;:&quot;&quot;,&quot;non-dropping-particle&quot;:&quot;&quot;},{&quot;family&quot;:&quot;Borges&quot;,&quot;given&quot;:&quot;Alberto&quot;,&quot;parse-names&quot;:false,&quot;dropping-particle&quot;:&quot;V.&quot;,&quot;non-dropping-particle&quot;:&quot;&quot;}],&quot;container-title&quot;:&quot;Biogeosciences&quot;,&quot;DOI&quot;:&quot;10.5194/bg-16-769-2019&quot;,&quot;ISSN&quot;:&quot;17264189&quot;,&quot;issued&quot;:{&quot;date-parts&quot;:[[2019,2,12]]},&quot;page&quot;:&quot;769-784&quot;,&quot;abstract&quot;:&quot;At the global scale, inland waters are a significant source of atmospheric carbon (C), particularly in the tropics. The active pipe concept predicts that C emissions from streams, lakes and rivers are largely fuelled by terrestrial ecosystems. The traditionally recognized C transfer mechanisms from terrestrial to aquatic systems are surface runoff and groundwater drainage. We present here a series of arguments that support the idea that land flooding is an additional significant process that fuels inland waters with C at the global scale. Whether the majority of &lt;span classCombining double low line\&quot;inline-formula\&quot;&gt;CO2&lt;/span&gt; emitted by rivers comes from floodable land (approximately 10&amp;thinsp;% of the continents) or from well-drained land is a fundamental question that impacts our capacity to predict how these C fluxes might change in the future. Using classical concepts in ecology, we propose, as a necessary step forward, an update of the active pipe concept that differentiates floodable land from drained land. Contrarily to well-drained land, many wetlands (in particular riparian and littoral wetlands) combine strong hydrological connectivity with inland waters, high productivity assimilating &lt;span classCombining double low line\&quot;inline-formula\&quot;&gt;CO2&lt;/span&gt; from the atmosphere, direct transfer of litter and exudation products to water and waterlogged soils, a generally dominant allocation of ecosystem respiration (ER) below the water surface and a slow gas-exchange rate at the water-Air interface. These properties force plants to pump atmospheric C to wetland waters and, when hydrology is favourable, to inland waters as organic C and dissolved &lt;span classCombining double low line\&quot;inline-formula\&quot;&gt;CO2&lt;/span&gt;. This wetland &lt;span classCombining double low line\&quot;inline-formula\&quot;&gt;CO2&lt;/span&gt; pump may contribute disproportionately to &lt;span classCombining double low line\&quot;inline-formula\&quot;&gt;CO2&lt;/span&gt; emissions from inland waters, particularly in the tropics where 80&amp;thinsp;% of the global &lt;span classCombining double low line\&quot;inline-formula\&quot;&gt;CO2&lt;/span&gt; emissions to the atmosphere occur. In future studies, more care must be taken in the way that vertical and horizontal C fluxes are conceptualized along watersheds, and 2-D models that adequately account for the hydrological export of all C species are necessary. In flooded ecosystems, significant effort should be dedicated to quantifying the components of primary production and respiration by the submerged and emerged part of the ecosystem community and to using these metabolic rates in coupled hydrological-biogeochemical models. The construction of a global typology of wetlands that includes productivity, gas fluxes and hydrological connectivity with inland waters also appears necessary to adequately integrate continental C fluxes at the global scale.&quot;,&quot;publisher&quot;:&quot;Copernicus GmbH&quot;,&quot;issue&quot;:&quot;3&quot;,&quot;volume&quot;:&quot;16&quot;,&quot;container-title-short&quot;:&quot;&quot;},&quot;isTemporary&quot;:false}]},{&quot;citationID&quot;:&quot;MENDELEY_CITATION_79b685c5-9100-4b38-87cf-7632001f0c88&quot;,&quot;properties&quot;:{&quot;noteIndex&quot;:0},&quot;isEdited&quot;:false,&quot;manualOverride&quot;:{&quot;isManuallyOverridden&quot;:false,&quot;citeprocText&quot;:&quot;(Raymond et al., 2013)&quot;,&quot;manualOverrideText&quot;:&quot;&quot;},&quot;citationTag&quot;:&quot;MENDELEY_CITATION_v3_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&quot;,&quot;citationItems&quot;:[{&quot;id&quot;:&quot;74823f0c-dea1-39d9-bea4-6b7fec86083c&quot;,&quot;itemData&quot;:{&quot;type&quot;:&quot;article-journal&quot;,&quot;id&quot;:&quot;74823f0c-dea1-39d9-bea4-6b7fec86083c&quot;,&quot;title&quot;:&quot;Global carbon dioxide emissions from inland waters&quot;,&quot;author&quot;:[{&quot;family&quot;:&quot;Raymond&quot;,&quot;given&quot;:&quot;Peter A.&quot;,&quot;parse-names&quot;:false,&quot;dropping-particle&quot;:&quot;&quot;,&quot;non-dropping-particle&quot;:&quot;&quot;},{&quot;family&quot;:&quot;Hartmann&quot;,&quot;given&quot;:&quot;Jens&quot;,&quot;parse-names&quot;:false,&quot;dropping-particle&quot;:&quot;&quot;,&quot;non-dropping-particle&quot;:&quot;&quot;},{&quot;family&quot;:&quot;Lauerwald&quot;,&quot;given&quot;:&quot;Ronny&quot;,&quot;parse-names&quot;:false,&quot;dropping-particle&quot;:&quot;&quot;,&quot;non-dropping-particle&quot;:&quot;&quot;},{&quot;family&quot;:&quot;Sobek&quot;,&quot;given&quot;:&quot;Sebastian&quot;,&quot;parse-names&quot;:false,&quot;dropping-particle&quot;:&quot;&quot;,&quot;non-dropping-particle&quot;:&quot;&quot;},{&quot;family&quot;:&quot;McDonald&quot;,&quot;given&quot;:&quot;Cory&quot;,&quot;parse-names&quot;:false,&quot;dropping-particle&quot;:&quot;&quot;,&quot;non-dropping-particle&quot;:&quot;&quot;},{&quot;family&quot;:&quot;Hoover&quot;,&quot;given&quot;:&quot;Mark&quot;,&quot;parse-names&quot;:false,&quot;dropping-particle&quot;:&quot;&quot;,&quot;non-dropping-particle&quot;:&quot;&quot;},{&quot;family&quot;:&quot;Butman&quot;,&quot;given&quot;:&quot;David&quot;,&quot;parse-names&quot;:false,&quot;dropping-particle&quot;:&quot;&quot;,&quot;non-dropping-particle&quot;:&quot;&quot;},{&quot;family&quot;:&quot;Striegl&quot;,&quot;given&quot;:&quot;Robert&quot;,&quot;parse-names&quot;:false,&quot;dropping-particle&quot;:&quot;&quot;,&quot;non-dropping-particle&quot;:&quot;&quot;},{&quot;family&quot;:&quot;Mayorga&quot;,&quot;given&quot;:&quot;Emilio&quot;,&quot;parse-names&quot;:false,&quot;dropping-particle&quot;:&quot;&quot;,&quot;non-dropping-particle&quot;:&quot;&quot;},{&quot;family&quot;:&quot;Humborg&quot;,&quot;given&quot;:&quot;Christoph&quot;,&quot;parse-names&quot;:false,&quot;dropping-particle&quot;:&quot;&quot;,&quot;non-dropping-particle&quot;:&quot;&quot;},{&quot;family&quot;:&quot;Kortelainen&quot;,&quot;given&quot;:&quot;Pirkko&quot;,&quot;parse-names&quot;:false,&quot;dropping-particle&quot;:&quot;&quot;,&quot;non-dropping-particle&quot;:&quot;&quot;},{&quot;family&quot;:&quot;Dürr&quot;,&quot;given&quot;:&quot;Hans&quot;,&quot;parse-names&quot;:false,&quot;dropping-particle&quot;:&quot;&quot;,&quot;non-dropping-particle&quot;:&quot;&quot;},{&quot;family&quot;:&quot;Meybeck&quot;,&quot;given&quot;:&quot;Michel&quot;,&quot;parse-names&quot;:false,&quot;dropping-particle&quot;:&quot;&quot;,&quot;non-dropping-particle&quot;:&quot;&quot;},{&quot;family&quot;:&quot;Ciais&quot;,&quot;given&quot;:&quot;Philippe&quot;,&quot;parse-names&quot;:false,&quot;dropping-particle&quot;:&quot;&quot;,&quot;non-dropping-particle&quot;:&quot;&quot;},{&quot;family&quot;:&quot;Guth&quot;,&quot;given&quot;:&quot;Peter&quot;,&quot;parse-names&quot;:false,&quot;dropping-particle&quot;:&quot;&quot;,&quot;non-dropping-particle&quot;:&quot;&quot;}],&quot;container-title&quot;:&quot;Nature&quot;,&quot;DOI&quot;:&quot;10.1038/nature12760&quot;,&quot;ISSN&quot;:&quot;14764687&quot;,&quot;PMID&quot;:&quot;24256802&quot;,&quot;issued&quot;:{&quot;date-parts&quot;:[[2013]]},&quot;page&quot;:&quot;355-359&quot;,&quot;abstract&quot;:&quot;Carbon dioxide (CO2) transfer from inland waters to the atmosphere, known as CO2 evasion, is a component of the global carbon cycle. Global estimates of CO2 evasion have been hampered, however, by the lack of a framework for estimating the inland water surface area and gas transfer velocity and by the absence of a global CO2 database. Here we report regional variations in global inland water surface area, dissolved CO2 and gas transfer velocity. We obtain global CO2 evasion rates of 1.8petagrams of carbon (Pg C) per year from streams and rivers and 0.32Pg Cyr-1 from lakes and reservoirs, where the upper and lower limits are respectively the 5th and 95th confidence interval percentiles. The resulting global evasion rate of 2.1 Pg Cyr-1 is higher than previous estimates owing to a larger stream and river evasion rate. Our analysis predicts global hotspots in stream and river evasion, with about 70 per cent of the flux occurring over just 20 per cent of the land surface. The source of inland water CO2 is still not known with certainty and new studies are needed to research the mechanisms controlling CO2 evasion globally. © 2013 Macmillan Publishers Limited. All rights reserved.&quot;,&quot;publisher&quot;:&quot;Nature Publishing Group&quot;,&quot;issue&quot;:&quot;7476&quot;,&quot;volume&quot;:&quot;503&quot;,&quot;container-title-short&quot;:&quot;Nature&quot;},&quot;isTemporary&quot;:false}]},{&quot;citationID&quot;:&quot;MENDELEY_CITATION_ff7b15e8-7ae6-4aac-8813-6a49ab89078f&quot;,&quot;properties&quot;:{&quot;noteIndex&quot;:0},&quot;isEdited&quot;:false,&quot;manualOverride&quot;:{&quot;isManuallyOverridden&quot;:false,&quot;citeprocText&quot;:&quot;(Casson et al., 2019; Hosen et al., 2018; Solano et al., 2024)&quot;,&quot;manualOverrideText&quot;:&quot;&quot;},&quot;citationTag&quot;:&quot;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&quot;,&quot;citationItems&quot;:[{&quot;id&quot;:&quot;dec0c268-7b5c-3161-a02b-a7f664926ab6&quot;,&quot;itemData&quot;:{&quot;type&quot;:&quot;article-journal&quot;,&quot;id&quot;:&quot;dec0c268-7b5c-3161-a02b-a7f664926ab6&quot;,&quot;title&quot;:&quot;Seasonal Wetlands Make a Relatively Limited Contribution to the Dissolved Carbon Pool of a Lowland Headwater Tropical Stream&quot;,&quot;author&quot;:[{&quot;family&quot;:&quot;Solano&quot;,&quot;given&quot;:&quot;Vanessa&quot;,&quot;parse-names&quot;:false,&quot;dropping-particle&quot;:&quot;&quot;,&quot;non-dropping-particle&quot;:&quot;&quot;},{&quot;family&quot;:&quot;Duvert&quot;,&quot;given&quot;:&quot;Clément&quot;,&quot;parse-names&quot;:false,&quot;dropping-particle&quot;:&quot;&quot;,&quot;non-dropping-particle&quot;:&quot;&quot;},{&quot;family&quot;:&quot;Hutley&quot;,&quot;given&quot;:&quot;Lindsay B.&quot;,&quot;parse-names&quot;:false,&quot;dropping-particle&quot;:&quot;&quot;,&quot;non-dropping-particle&quot;:&quot;&quot;},{&quot;family&quot;:&quot;Cendón&quot;,&quot;given&quot;:&quot;Dioni I.&quot;,&quot;parse-names&quot;:false,&quot;dropping-particle&quot;:&quot;&quot;,&quot;non-dropping-particle&quot;:&quot;&quot;},{&quot;family&quot;:&quot;Maher&quot;,&quot;given&quot;:&quot;Damien T.&quot;,&quot;parse-names&quot;:false,&quot;dropping-particle&quot;:&quot;&quot;,&quot;non-dropping-particle&quot;:&quot;&quot;},{&quot;family&quot;:&quot;Birkel&quot;,&quot;given&quot;:&quot;Christian&quot;,&quot;parse-names&quot;:false,&quot;dropping-particle&quot;:&quot;&quot;,&quot;non-dropping-particle&quot;:&quot;&quot;}],&quot;container-title&quot;:&quot;Journal of Geophysical Research: Biogeosciences&quot;,&quot;DOI&quot;:&quot;10.1029/2023JG007556&quot;,&quot;ISSN&quot;:&quot;21698961&quot;,&quot;issued&quot;:{&quot;date-parts&quot;:[[2024,2,1]]},&quot;abstract&quot;:&quot;Wetlands process large amounts of carbon (C) that can be exported laterally to streams and rivers. However, our understanding of wetland inputs to streams remains unclear, particularly in tropical systems. Here we estimated the contribution of seasonal wetlands to the C pool of a lowland headwater stream in the Australian tropics. We measured dissolved organic and inorganic C (DOC and DIC) and dissolved gases (carbon dioxide—CO2, methane—CH4) during the wet season along the mainstem and in wetland drains connected to the stream. We also recorded hourly measurements of dissolved CO2 along a ‘stream–wetland drain–stream’ continuum, and used a hydrological model combined with a simple mass balance approach to assess the water, DIC and DOC sources to the stream. Seasonal wetlands contributed ∼15% and ∼16% of the DOC and DIC loads during our synoptic sampling, slightly higher than the percent area (∼9%) they occupy in the catchment. The riparian forest (75% of the DOC load) and groundwater inflows (58% of the DIC load) were identified as the main sources of stream DOC and DIC. Seasonal wetlands also contributed marginally to stream CO2 and CH4. Importantly, the rates of stream CO2 emission (1.86 g C s−1) and DOC mineralization (0.33 g C s−1) were much lower than the downstream export of DIC (6.39 g C s−1) and DOC (2.66 g g C s−1). This work highlights the need for further research on the role of riparian corridors as producers and conduits of terrestrial C to tropical streams.&quot;,&quot;publisher&quot;:&quot;John Wiley and Sons Inc&quot;,&quot;issue&quot;:&quot;2&quot;,&quot;volume&quot;:&quot;129&quot;,&quot;container-title-short&quot;:&quot;J Geophys Res Biogeosci&quot;},&quot;isTemporary&quot;:false},{&quot;id&quot;:&quot;b34ce88c-a6cc-3409-a7f6-a4e31ffc1c33&quot;,&quot;itemData&quot;:{&quot;type&quot;:&quot;article-journal&quot;,&quot;id&quot;:&quot;b34ce88c-a6cc-3409-a7f6-a4e31ffc1c33&quot;,&quot;title&quot;:&quot;The role of wetland coverage within the near-stream zone in predicting of seasonal stream export chemistry from forested headwater catchments&quot;,&quot;author&quot;:[{&quot;family&quot;:&quot;Casson&quot;,&quot;given&quot;:&quot;Nora J.&quot;,&quot;parse-names&quot;:false,&quot;dropping-particle&quot;:&quot;&quot;,&quot;non-dropping-particle&quot;:&quot;&quot;},{&quot;family&quot;:&quot;Eimers&quot;,&quot;given&quot;:&quot;M. Catherine&quot;,&quot;parse-names&quot;:false,&quot;dropping-particle&quot;:&quot;&quot;,&quot;non-dropping-particle&quot;:&quot;&quot;},{&quot;family&quot;:&quot;Watmough&quot;,&quot;given&quot;:&quot;Shaun A.&quot;,&quot;parse-names&quot;:false,&quot;dropping-particle&quot;:&quot;&quot;,&quot;non-dropping-particle&quot;:&quot;&quot;},{&quot;family&quot;:&quot;Richardson&quot;,&quot;given&quot;:&quot;Murray C.&quot;,&quot;parse-names&quot;:false,&quot;dropping-particle&quot;:&quot;&quot;,&quot;non-dropping-particle&quot;:&quot;&quot;}],&quot;container-title&quot;:&quot;Hydrological Processes&quot;,&quot;DOI&quot;:&quot;10.1002/hyp.13413&quot;,&quot;ISSN&quot;:&quot;10991085&quot;,&quot;issued&quot;:{&quot;date-parts&quot;:[[2019,5,15]]},&quot;page&quot;:&quot;1465-1475&quot;,&quot;abstract&quot;:&quot;Stream chemistry is often used to infer catchment-scale biogeochemical processes. However, biogeochemical cycling in the near-stream zone or hydrologically connected areas may exert a stronger influence on stream chemistry compared with cycling processes occurring in more distal parts of the catchment, particularly in dry seasons and in dry years. In this study, we tested the hypotheses that near-stream wetland proportion is a better predictor of seasonal (winter, spring, summer, and fall) stream chemistry compared with whole-catchment averages and that these relationships are stronger in dryer periods with lower hydrologic connectivity. We evaluated relationships between catchment wetland proportion and 16-year average seasonal flow-weighted concentrations of both biogeochemically active nutrients, dissolved organic carbon (DOC), nitrate (NO3-N), total phosphorus (TP), as well as weathering products, calcium (Ca), magnesium (Mg), at ten headwater (&lt;200 ha) forested catchments in south-central Ontario, Canada. Wetland proportion across the entire catchment was the best predictor of DOC and TP in all seasons and years, whereas predictions of NO3-N concentrations improved when only the proportion of wetland within the near-stream zone was considered. This was particularly the case during dry years and dry seasons such as summer. In contrast, Ca and Mg showed no relationship with catchment wetland proportion at any scale or in any season. In forested headwater catchments, variable hydrologic connectivity of source areas to streams alters the role of the near-stream zone environment, particularly during dry periods. The results also suggest that extent of riparian zone control may vary under changing patterns of hydrological connectivity. Predictions of biogeochemically active nutrients, particularly NO3-N, can be improved by including near-stream zone catchment morphology in landscape models.&quot;,&quot;publisher&quot;:&quot;John Wiley and Sons Ltd&quot;,&quot;issue&quot;:&quot;10&quot;,&quot;volume&quot;:&quot;33&quot;,&quot;container-title-short&quot;:&quot;Hydrol Process&quot;},&quot;isTemporary&quot;:false},{&quot;id&quot;:&quot;cb3f1426-aec6-31de-ad4a-f58f1c21f38c&quot;,&quot;itemData&quot;:{&quot;type&quot;:&quot;article-journal&quot;,&quot;id&quot;:&quot;cb3f1426-aec6-31de-ad4a-f58f1c21f38c&quot;,&quot;title&quot;:&quot;Dissolved organic matter variations in coastal plain wetland watersheds: The integrated role of hydrological connectivity, land use, and seasonality&quot;,&quot;author&quot;:[{&quot;family&quot;:&quot;Hosen&quot;,&quot;given&quot;:&quot;Jacob D.&quot;,&quot;parse-names&quot;:false,&quot;dropping-particle&quot;:&quot;&quot;,&quot;non-dropping-particle&quot;:&quot;&quot;},{&quot;family&quot;:&quot;Armstrong&quot;,&quot;given&quot;:&quot;Alec W.&quot;,&quot;parse-names&quot;:false,&quot;dropping-particle&quot;:&quot;&quot;,&quot;non-dropping-particle&quot;:&quot;&quot;},{&quot;family&quot;:&quot;Palmer&quot;,&quot;given&quot;:&quot;Margaret A.&quot;,&quot;parse-names&quot;:false,&quot;dropping-particle&quot;:&quot;&quot;,&quot;non-dropping-particle&quot;:&quot;&quot;}],&quot;container-title&quot;:&quot;Hydrological Processes&quot;,&quot;container-title-short&quot;:&quot;Hydrol Process&quot;,&quot;DOI&quot;:&quot;10.1002/hyp.11519&quot;,&quot;ISSN&quot;:&quot;10991085&quot;,&quot;issued&quot;:{&quot;date-parts&quot;:[[2018,5,30]]},&quot;page&quot;:&quot;1664-1681&quot;,&quot;abstract&quot;:&quot;Dissolved organic matter (DOM) is integral to fluvial biogeochemical functions, and wetlands are broadly recognized as substantial sources of aromatic DOM to fluvial networks. Yet how land use change alters biogeochemical connectivity of upland wetlands to streams remains unclear. We studied depressional geographically isolated wetlands on the Delmarva Peninsula (USA) that are seasonally connected to downstream perennial waters via temporary channels. Composition and quantity of DOM from 4 forested, 4 agricultural, and 4 restored wetlands were assessed. Twenty perennial streams with watersheds containing wetlands were also sampled for DOM during times when surface connections were present versus absent. Perennial watersheds had varying amounts of forested wetland (0.4–82%) and agricultural (1–89%) cover. DOM was analysed with ultraviolet–visible spectroscopy, fluorescence spectroscopy, dissolved organic carbon (DOC) concentration, and bioassays. Forested wetlands exported more DOM that was more aromatic-rich compared with agricultural and restored wetlands. DOM from the latter two could not be distinguished suggesting limited recovery of restored wetlands; DOM from both was more protein-like than forested wetland DOM. Perennial streams with the highest wetland watershed cover had the highest DOC levels during all seasons; however, in fall and winter when temporary streams connect forested wetlands to perennial channels, perennial DOC concentrations peaked, and composition was linked to forested wetlands. In summer, when temporary stream connections were dry, perennial DOC concentrations were the lowest and protein-like DOM levels the highest. Overall, DOC levels in perennial streams were linked to total wetland land cover, but the timing of peak fluxes of DOM was driven by wetland connectivity to perennial streams. Bioassays showed that DOM linked to wetlands was less available for microbial use than protein-like DOM linked to agricultural land use. Together, this evidence indicates that geographically isolated wetlands have a significant impact on downstream water quality and ecosystem function mediated by temporary stream surface connections.&quot;,&quot;publisher&quot;:&quot;John Wiley and Sons Ltd&quot;,&quot;issue&quot;:&quot;11&quot;,&quot;volume&quot;:&quot;32&quot;},&quot;isTemporary&quot;:false}]},{&quot;citationID&quot;:&quot;MENDELEY_CITATION_e3fbb946-312d-4b39-87fd-2c0ffc936a0e&quot;,&quot;properties&quot;:{&quot;noteIndex&quot;:0},&quot;isEdited&quot;:false,&quot;manualOverride&quot;:{&quot;isManuallyOverridden&quot;:true,&quot;citeprocText&quot;:&quot;(Winter, n.d.)&quot;,&quot;manualOverrideText&quot;:&quot;(Winter, 1980)&quot;},&quot;citationTag&quot;:&quot;MENDELEY_CITATION_v3_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&quot;,&quot;citationItems&quot;:[{&quot;id&quot;:&quot;0a2da278-1d82-331e-90bb-80cdb1c1443c&quot;,&quot;itemData&quot;:{&quot;type&quot;:&quot;report&quot;,&quot;id&quot;:&quot;0a2da278-1d82-331e-90bb-80cdb1c1443c&quot;,&quot;title&quot;:&quot;A Conceptual Framework For Assessing Cumulative Impacts on the Hydrology of Nontidal Wetlands&quot;,&quot;author&quot;:[{&quot;family&quot;:&quot;Winter&quot;,&quot;given&quot;:&quot;Thomas C&quot;,&quot;parse-names&quot;:false,&quot;dropping-particle&quot;:&quot;&quot;,&quot;non-dropping-particle&quot;:&quot;&quot;}],&quot;container-title&quot;:&quot;Environmental Management&quot;,&quot;number-of-pages&quot;:&quot;605-620&quot;,&quot;abstract&quot;:&quot;/Wetlands occur in geologic and hydrologic settings that enhance the accumulation or retention of water. Regional slope, local relief, and permeability of the land surface are major controls on the formation of wetlands by surface water sources. However, these landscape features also have significant control over groundwater flow systems, which commonly play a role in the formation of wetlands. Because the hydrologic system is a continuum, any modification of one component will have an effect on contiguous components. Disturbances commonly affecting the hydrologic system as it relates to wetlands include weather modification, alteration of plant communities, storage of surface water, road construction, drainage of surface water and soil water, alteration of groundwater recharge and discharge areas, and pumping of groundwater. Assessments of the cumulative effects of one or more of these disturbances on the hydrologic system as related to wetlands must take into account uncertainty in the measurements and in the assumptions that are made in hydrologic studies. For example, it may be appropriate to assume that regional groundwater flow systems are recharged in uplands and discharged in lowlands. However, a similar assumption commonly does not apply on a local scale, because of the spatial and temporal dynamics of groundwater recharge. Lack of appreciation of such hydro-logic factors can lead to misunderstanding of the hydrologic function of wetlands within various parts of the landscape and mismanagement of wetland ecosystems. Wetlands occur throughout the landscape in a wide variety of physiographic settings. Wetlands commonly occur in topographic lows, where water might be expected to accumulate, or adjacent to rivers or lakes, where periodic overflows might be expected. However , wetlands also occur in more unexpected localities , such as on hillslopes or on topographic highs. All wetlands are a result of a physiographic setting and water balance that favor the accumulation or retention of soil water and/or surface water for a period of time. To understand the occurrence and hydrologic function of wetlands, and ultimately, the effects of disturbance on their hydrologic balance, we must be aware of the wide range of physiographic and hydrologic environments in which wetlands form. The purpose of this article is to (1) provide a generalized framework for the physical existence of nontidal wetlands, (2) discus~ uncertainty in measurement and in understanding of hydrologic components as they relate to water balances of wetlands, and (3) discuss the effects of disturbance on the hydrology of wetlands. We do not intend to present a comprehensive literature review, but rather a conceptual model of the hy-drologic system as related to nontidal wetlands, drawing on selected hydrologic literature.&quot;,&quot;issue&quot;:&quot;5&quot;,&quot;volume&quot;:&quot;12&quot;,&quot;container-title-short&quot;:&quot;Environ Manage&quot;},&quot;isTemporary&quot;:false}]},{&quot;citationID&quot;:&quot;MENDELEY_CITATION_024f22d0-8e26-495c-8fe0-57ff082fd0b2&quot;,&quot;properties&quot;:{&quot;noteIndex&quot;:0},&quot;isEdited&quot;:false,&quot;manualOverride&quot;:{&quot;isManuallyOverridden&quot;:true,&quot;citeprocText&quot;:&quot;(Winter, n.d.)&quot;,&quot;manualOverrideText&quot;:&quot;(Winter, 1980)&quot;},&quot;citationTag&quot;:&quot;MENDELEY_CITATION_v3_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&quot;,&quot;citationItems&quot;:[{&quot;id&quot;:&quot;0a2da278-1d82-331e-90bb-80cdb1c1443c&quot;,&quot;itemData&quot;:{&quot;type&quot;:&quot;report&quot;,&quot;id&quot;:&quot;0a2da278-1d82-331e-90bb-80cdb1c1443c&quot;,&quot;title&quot;:&quot;A Conceptual Framework For Assessing Cumulative Impacts on the Hydrology of Nontidal Wetlands&quot;,&quot;author&quot;:[{&quot;family&quot;:&quot;Winter&quot;,&quot;given&quot;:&quot;Thomas C&quot;,&quot;parse-names&quot;:false,&quot;dropping-particle&quot;:&quot;&quot;,&quot;non-dropping-particle&quot;:&quot;&quot;}],&quot;container-title&quot;:&quot;Environmental Management&quot;,&quot;number-of-pages&quot;:&quot;605-620&quot;,&quot;abstract&quot;:&quot;/Wetlands occur in geologic and hydrologic settings that enhance the accumulation or retention of water. Regional slope, local relief, and permeability of the land surface are major controls on the formation of wetlands by surface water sources. However, these landscape features also have significant control over groundwater flow systems, which commonly play a role in the formation of wetlands. Because the hydrologic system is a continuum, any modification of one component will have an effect on contiguous components. Disturbances commonly affecting the hydrologic system as it relates to wetlands include weather modification, alteration of plant communities, storage of surface water, road construction, drainage of surface water and soil water, alteration of groundwater recharge and discharge areas, and pumping of groundwater. Assessments of the cumulative effects of one or more of these disturbances on the hydrologic system as related to wetlands must take into account uncertainty in the measurements and in the assumptions that are made in hydrologic studies. For example, it may be appropriate to assume that regional groundwater flow systems are recharged in uplands and discharged in lowlands. However, a similar assumption commonly does not apply on a local scale, because of the spatial and temporal dynamics of groundwater recharge. Lack of appreciation of such hydro-logic factors can lead to misunderstanding of the hydrologic function of wetlands within various parts of the landscape and mismanagement of wetland ecosystems. Wetlands occur throughout the landscape in a wide variety of physiographic settings. Wetlands commonly occur in topographic lows, where water might be expected to accumulate, or adjacent to rivers or lakes, where periodic overflows might be expected. However , wetlands also occur in more unexpected localities , such as on hillslopes or on topographic highs. All wetlands are a result of a physiographic setting and water balance that favor the accumulation or retention of soil water and/or surface water for a period of time. To understand the occurrence and hydrologic function of wetlands, and ultimately, the effects of disturbance on their hydrologic balance, we must be aware of the wide range of physiographic and hydrologic environments in which wetlands form. The purpose of this article is to (1) provide a generalized framework for the physical existence of nontidal wetlands, (2) discus~ uncertainty in measurement and in understanding of hydrologic components as they relate to water balances of wetlands, and (3) discuss the effects of disturbance on the hydrology of wetlands. We do not intend to present a comprehensive literature review, but rather a conceptual model of the hy-drologic system as related to nontidal wetlands, drawing on selected hydrologic literature.&quot;,&quot;issue&quot;:&quot;5&quot;,&quot;volume&quot;:&quot;12&quot;,&quot;container-title-short&quot;:&quot;Environ Manage&quot;},&quot;isTemporary&quot;:false}]},{&quot;citationID&quot;:&quot;MENDELEY_CITATION_372b7b38-4c4b-405e-bb6e-036bdc4b84ac&quot;,&quot;properties&quot;:{&quot;noteIndex&quot;:0},&quot;isEdited&quot;:false,&quot;manualOverride&quot;:{&quot;isManuallyOverridden&quot;:false,&quot;citeprocText&quot;:&quot;(Evenson et al., 2018; McLaughlin et al., 2014; Mitsch et al., 2013)&quot;,&quot;manualOverrideText&quot;:&quot;&quot;},&quot;citationTag&quot;:&quot;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&quot;,&quot;citationItems&quot;:[{&quot;id&quot;:&quot;de05d21b-a3ce-36a1-b6da-e3bbede7d322&quot;,&quot;itemData&quot;:{&quot;type&quot;:&quot;article-journal&quot;,&quot;id&quot;:&quot;de05d21b-a3ce-36a1-b6da-e3bbede7d322&quot;,&quot;title&quot;:&quot;Depressional wetlands affect watershed hydrological, biogeochemical, and ecological functions&quot;,&quot;author&quot;:[{&quot;family&quot;:&quot;Evenson&quot;,&quot;given&quot;:&quot;Grey R.&quot;,&quot;parse-names&quot;:false,&quot;dropping-particle&quot;:&quot;&quot;,&quot;non-dropping-particle&quot;:&quot;&quot;},{&quot;family&quot;:&quot;Golden&quot;,&quot;given&quot;:&quot;Heather E.&quot;,&quot;parse-names&quot;:false,&quot;dropping-particle&quot;:&quot;&quot;,&quot;non-dropping-particle&quot;:&quot;&quot;},{&quot;family&quot;:&quot;Lane&quot;,&quot;given&quot;:&quot;Charles R.&quot;,&quot;parse-names&quot;:false,&quot;dropping-particle&quot;:&quot;&quot;,&quot;non-dropping-particle&quot;:&quot;&quot;},{&quot;family&quot;:&quot;McLaughlin&quot;,&quot;given&quot;:&quot;Daniel L.&quot;,&quot;parse-names&quot;:false,&quot;dropping-particle&quot;:&quot;&quot;,&quot;non-dropping-particle&quot;:&quot;&quot;},{&quot;family&quot;:&quot;D'Amico&quot;,&quot;given&quot;:&quot;Ellen&quot;,&quot;parse-names&quot;:false,&quot;dropping-particle&quot;:&quot;&quot;,&quot;non-dropping-particle&quot;:&quot;&quot;}],&quot;container-title&quot;:&quot;Ecological Applications&quot;,&quot;DOI&quot;:&quot;10.1002/eap.1701&quot;,&quot;ISSN&quot;:&quot;19395582&quot;,&quot;PMID&quot;:&quot;29437239&quot;,&quot;issued&quot;:{&quot;date-parts&quot;:[[2018,6,1]]},&quot;page&quot;:&quot;953-966&quot;,&quot;abstract&quot;:&quot;Depressional wetlands of the extensive U.S. and Canadian Prairie Pothole Region afford numerous ecosystem processes that maintain healthy watershed functioning. However, these wetlands have been lost at a prodigious rate over past decades due to drainage for development, climate effects, and other causes. Options for management entities to protect the existing wetlands, and their functions, may focus on conserving wetlands based on spatial location vis-à-vis a floodplain or on size limitations (e.g., permitting smaller wetlands to be destroyed but not larger wetlands). Yet the effects of such management practices and the concomitant loss of depressional wetlands on watershed-scale hydrological, biogeochemical, and ecological functions are largely unknown. Using a hydrological model, we analyzed how different loss scenarios by wetland size and proximal location to the stream network affected watershed storage (i.e., inundation patterns and residence times), connectivity (i.e., streamflow contributing areas), and export (i.e., streamflow) in a large watershed in the Prairie Pothole Region of North Dakota, USA. Depressional wetlands store consequential amounts of precipitation and snowmelt. The loss of smaller depressional wetlands (&lt;3.0 ha) substantially decreased landscape-scale inundation heterogeneity, total inundated area, and hydrological residence times. Larger wetlands act as hydrologic “gatekeepers,” preventing surface runoff from reaching the stream network, and their modeled loss had a greater effect on streamflow due to changes in watershed connectivity and storage characteristics of larger wetlands. The wetland management scenario based on stream proximity (i.e., protecting wetlands 30 m and ~450 m from the stream) alone resulted in considerable landscape heterogeneity loss and decreased inundated area and residence times. With more snowmelt and precipitation available for runoff with wetland losses, contributing area increased across all loss scenarios. We additionally found that depressional wetlands attenuated peak flows; the probability of increased downstream flooding from wetland loss was also consistent across all loss scenarios. It is evident from this study that optimizing wetland management for one end goal (e.g., protection of large depressional wetlands for flood attenuation) over another (e.g., protecting of small depressional wetlands for biodiversity) may come at a cost for overall watershed hydrological, biogeochemical, and ecological resilience, functioning, and integrity.&quot;,&quot;publisher&quot;:&quot;Ecological Society of America&quot;,&quot;issue&quot;:&quot;4&quot;,&quot;volume&quot;:&quot;28&quot;,&quot;container-title-short&quot;:&quot;&quot;},&quot;isTemporary&quot;:false},{&quot;id&quot;:&quot;9f2cfb74-4a13-3832-b337-d2bc50209852&quot;,&quot;itemData&quot;:{&quot;type&quot;:&quot;article-journal&quot;,&quot;id&quot;:&quot;9f2cfb74-4a13-3832-b337-d2bc50209852&quot;,&quot;title&quot;:&quot;Wetlands, carbon, and climate change&quot;,&quot;author&quot;:[{&quot;family&quot;:&quot;Mitsch&quot;,&quot;given&quot;:&quot;William J.&quot;,&quot;parse-names&quot;:false,&quot;dropping-particle&quot;:&quot;&quot;,&quot;non-dropping-particle&quot;:&quot;&quot;},{&quot;family&quot;:&quot;Bernal&quot;,&quot;given&quot;:&quot;Blanca&quot;,&quot;parse-names&quot;:false,&quot;dropping-particle&quot;:&quot;&quot;,&quot;non-dropping-particle&quot;:&quot;&quot;},{&quot;family&quot;:&quot;Nahlik&quot;,&quot;given&quot;:&quot;Amanda M.&quot;,&quot;parse-names&quot;:false,&quot;dropping-particle&quot;:&quot;&quot;,&quot;non-dropping-particle&quot;:&quot;&quot;},{&quot;family&quot;:&quot;Mander&quot;,&quot;given&quot;:&quot;Ülo&quot;,&quot;parse-names&quot;:false,&quot;dropping-particle&quot;:&quot;&quot;,&quot;non-dropping-particle&quot;:&quot;&quot;},{&quot;family&quot;:&quot;Zhang&quot;,&quot;given&quot;:&quot;Li&quot;,&quot;parse-names&quot;:false,&quot;dropping-particle&quot;:&quot;&quot;,&quot;non-dropping-particle&quot;:&quot;&quot;},{&quot;family&quot;:&quot;Anderson&quot;,&quot;given&quot;:&quot;Christopher J.&quot;,&quot;parse-names&quot;:false,&quot;dropping-particle&quot;:&quot;&quot;,&quot;non-dropping-particle&quot;:&quot;&quot;},{&quot;family&quot;:&quot;Jørgensen&quot;,&quot;given&quot;:&quot;Sven E.&quot;,&quot;parse-names&quot;:false,&quot;dropping-particle&quot;:&quot;&quot;,&quot;non-dropping-particle&quot;:&quot;&quot;},{&quot;family&quot;:&quot;Brix&quot;,&quot;given&quot;:&quot;Hans&quot;,&quot;parse-names&quot;:false,&quot;dropping-particle&quot;:&quot;&quot;,&quot;non-dropping-particle&quot;:&quot;&quot;}],&quot;container-title&quot;:&quot;Landscape Ecology&quot;,&quot;DOI&quot;:&quot;10.1007/s10980-012-9758-8&quot;,&quot;ISSN&quot;:&quot;15729761&quot;,&quot;issued&quot;:{&quot;date-parts&quot;:[[2013,4,1]]},&quot;page&quot;:&quot;583-597&quot;,&quot;abstract&quot;:&quot;Wetland ecosystems provide an optimum natural environment for the sequestration and long-term storage of carbon dioxide (CO2) from the atmosphere, yet are natural sources of greenhouse gases emissions, especially methane. We illustrate that most wetlands, when carbon sequestration is compared to methane emissions, do not have 25 times more CO2 sequestration than methane emissions; therefore, to many landscape managers and non specialists, most wetlands would be considered by some to be sources of climate warming or net radiative forcing. We show by dynamic modeling of carbon flux results from seven detailed studies by us of temperate and tropical wetlands and from 14 other wetland studies by others that methane emissions become unimportant within 300 years compared to carbon sequestration in wetlands. Within that time frame or less, most wetlands become both net carbon and radiative sinks. Furthermore, we estimate that the world's wetlands, despite being only about 5-8 % of the terrestrial landscape, may currently be net carbon sinks of about 830 Tg/year of carbon with an average of 118 g-C m-2 year-1 of net carbon retention. Most of that carbon retention occurs in tropical/subtropical wetlands. We demonstrate that almost all wetlands are net radiative sinks when balancing carbon sequestration and methane emissions and conclude that wetlands can be created and restored to provide C sequestration and other ecosystem services without great concern of creating net radiative sources on the climate due to methane emissions. © 2012 Springer Science+Business Media B.V.&quot;,&quot;publisher&quot;:&quot;Kluwer Academic Publishers&quot;,&quot;issue&quot;:&quot;4&quot;,&quot;volume&quot;:&quot;28&quot;,&quot;container-title-short&quot;:&quot;Landsc Ecol&quot;},&quot;isTemporary&quot;:false},{&quot;id&quot;:&quot;fe3946bf-742b-3c78-a561-d493b326d2e9&quot;,&quot;itemData&quot;:{&quot;type&quot;:&quot;article-journal&quot;,&quot;id&quot;:&quot;fe3946bf-742b-3c78-a561-d493b326d2e9&quot;,&quot;title&quot;:&quot;A significant nexus: Geographically isolated wetlands influence landscape hydrology&quot;,&quot;author&quot;:[{&quot;family&quot;:&quot;McLaughlin&quot;,&quot;given&quot;:&quot;Daniel L.&quot;,&quot;parse-names&quot;:false,&quot;dropping-particle&quot;:&quot;&quot;,&quot;non-dropping-particle&quot;:&quot;&quot;},{&quot;family&quot;:&quot;Kaplan&quot;,&quot;given&quot;:&quot;David A.&quot;,&quot;parse-names&quot;:false,&quot;dropping-particle&quot;:&quot;&quot;,&quot;non-dropping-particle&quot;:&quot;&quot;},{&quot;family&quot;:&quot;Cohen&quot;,&quot;given&quot;:&quot;Matthew J.&quot;,&quot;parse-names&quot;:false,&quot;dropping-particle&quot;:&quot;&quot;,&quot;non-dropping-particle&quot;:&quot;&quot;}],&quot;container-title&quot;:&quot;Water Resources Research&quot;,&quot;DOI&quot;:&quot;10.1002/2013WR015002&quot;,&quot;ISSN&quot;:&quot;19447973&quot;,&quot;issued&quot;:{&quot;date-parts&quot;:[[2014]]},&quot;page&quot;:&quot;7153-7166&quot;,&quot;abstract&quot;:&quot;Recent U.S. Supreme Court rulings have limited federal protections for geographically isolated wetlands (GIWs) except where a \&quot;significant nexus\&quot; to a navigable water body is demonstrated. Geographic isolation does not imply GIWs are hydrologically disconnected; indeed, wetland-groundwater interactions may yield important controls on regional hydrology. Differences in specific yield (Sy) between uplands and inundated GIWs drive differences in water level responses to precipitation and evapotranspiration, leading to frequent reversals in hydraulic gradients that cause GIWs to act as both groundwater sinks and sources. These reversals are predicted to buffer surficial aquifer dynamics and thus base flow delivery, a process we refer to as landscape hydrologic capacitance. To test this hypothesis, we connected models of soil moisture, upland water table, and wetland stage to simulate hydrology of a low-relief landscape with GIWs, and explored the influences of total wetland area, individual wetland size, climate, and soil texture on water table and base flow variation. Increasing total wetland area and decreasing individual wetland size substantially decreased water table and base flow variation (e.g., reducing base flow standard deviation by as much as 50%). GIWs also decreased the frequency of extremely high and low water tables and base flow deliveries. For the same total wetland area, landscapes with fewer (i.e., larger) wetlands exhibited markedly lower hydrologic capacitance than those with more (i.e., smaller) wetlands, highlighting the importance of small GIWs to regional hydrology. Our results suggest that GIWs buffer dynamics of the surficial aquifer and stream base flow, providing an indirect but significant nexus to the regional hydrologic system.&quot;,&quot;publisher&quot;:&quot;Blackwell Publishing Ltd&quot;,&quot;issue&quot;:&quot;9&quot;,&quot;volume&quot;:&quot;50&quot;,&quot;container-title-short&quot;:&quot;Water Resour Res&quot;},&quot;isTemporary&quot;:false}]},{&quot;citationID&quot;:&quot;MENDELEY_CITATION_f7d23e7c-ae49-417f-b6c9-656dd3b52285&quot;,&quot;properties&quot;:{&quot;noteIndex&quot;:0},&quot;isEdited&quot;:false,&quot;manualOverride&quot;:{&quot;isManuallyOverridden&quot;:false,&quot;citeprocText&quot;:&quot;(Evenson et al., 2018; McLaughlin et al., 2014; Zarnetske et al., 2018)&quot;,&quot;manualOverrideText&quot;:&quot;&quot;},&quot;citationTag&quot;:&quot;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&quot;,&quot;citationItems&quot;:[{&quot;id&quot;:&quot;de05d21b-a3ce-36a1-b6da-e3bbede7d322&quot;,&quot;itemData&quot;:{&quot;type&quot;:&quot;article-journal&quot;,&quot;id&quot;:&quot;de05d21b-a3ce-36a1-b6da-e3bbede7d322&quot;,&quot;title&quot;:&quot;Depressional wetlands affect watershed hydrological, biogeochemical, and ecological functions&quot;,&quot;author&quot;:[{&quot;family&quot;:&quot;Evenson&quot;,&quot;given&quot;:&quot;Grey R.&quot;,&quot;parse-names&quot;:false,&quot;dropping-particle&quot;:&quot;&quot;,&quot;non-dropping-particle&quot;:&quot;&quot;},{&quot;family&quot;:&quot;Golden&quot;,&quot;given&quot;:&quot;Heather E.&quot;,&quot;parse-names&quot;:false,&quot;dropping-particle&quot;:&quot;&quot;,&quot;non-dropping-particle&quot;:&quot;&quot;},{&quot;family&quot;:&quot;Lane&quot;,&quot;given&quot;:&quot;Charles R.&quot;,&quot;parse-names&quot;:false,&quot;dropping-particle&quot;:&quot;&quot;,&quot;non-dropping-particle&quot;:&quot;&quot;},{&quot;family&quot;:&quot;McLaughlin&quot;,&quot;given&quot;:&quot;Daniel L.&quot;,&quot;parse-names&quot;:false,&quot;dropping-particle&quot;:&quot;&quot;,&quot;non-dropping-particle&quot;:&quot;&quot;},{&quot;family&quot;:&quot;D'Amico&quot;,&quot;given&quot;:&quot;Ellen&quot;,&quot;parse-names&quot;:false,&quot;dropping-particle&quot;:&quot;&quot;,&quot;non-dropping-particle&quot;:&quot;&quot;}],&quot;container-title&quot;:&quot;Ecological Applications&quot;,&quot;DOI&quot;:&quot;10.1002/eap.1701&quot;,&quot;ISSN&quot;:&quot;19395582&quot;,&quot;PMID&quot;:&quot;29437239&quot;,&quot;issued&quot;:{&quot;date-parts&quot;:[[2018,6,1]]},&quot;page&quot;:&quot;953-966&quot;,&quot;abstract&quot;:&quot;Depressional wetlands of the extensive U.S. and Canadian Prairie Pothole Region afford numerous ecosystem processes that maintain healthy watershed functioning. However, these wetlands have been lost at a prodigious rate over past decades due to drainage for development, climate effects, and other causes. Options for management entities to protect the existing wetlands, and their functions, may focus on conserving wetlands based on spatial location vis-à-vis a floodplain or on size limitations (e.g., permitting smaller wetlands to be destroyed but not larger wetlands). Yet the effects of such management practices and the concomitant loss of depressional wetlands on watershed-scale hydrological, biogeochemical, and ecological functions are largely unknown. Using a hydrological model, we analyzed how different loss scenarios by wetland size and proximal location to the stream network affected watershed storage (i.e., inundation patterns and residence times), connectivity (i.e., streamflow contributing areas), and export (i.e., streamflow) in a large watershed in the Prairie Pothole Region of North Dakota, USA. Depressional wetlands store consequential amounts of precipitation and snowmelt. The loss of smaller depressional wetlands (&lt;3.0 ha) substantially decreased landscape-scale inundation heterogeneity, total inundated area, and hydrological residence times. Larger wetlands act as hydrologic “gatekeepers,” preventing surface runoff from reaching the stream network, and their modeled loss had a greater effect on streamflow due to changes in watershed connectivity and storage characteristics of larger wetlands. The wetland management scenario based on stream proximity (i.e., protecting wetlands 30 m and ~450 m from the stream) alone resulted in considerable landscape heterogeneity loss and decreased inundated area and residence times. With more snowmelt and precipitation available for runoff with wetland losses, contributing area increased across all loss scenarios. We additionally found that depressional wetlands attenuated peak flows; the probability of increased downstream flooding from wetland loss was also consistent across all loss scenarios. It is evident from this study that optimizing wetland management for one end goal (e.g., protection of large depressional wetlands for flood attenuation) over another (e.g., protecting of small depressional wetlands for biodiversity) may come at a cost for overall watershed hydrological, biogeochemical, and ecological resilience, functioning, and integrity.&quot;,&quot;publisher&quot;:&quot;Ecological Society of America&quot;,&quot;issue&quot;:&quot;4&quot;,&quot;volume&quot;:&quot;28&quot;,&quot;container-title-short&quot;:&quot;&quot;},&quot;isTemporary&quot;:false},{&quot;id&quot;:&quot;fe3946bf-742b-3c78-a561-d493b326d2e9&quot;,&quot;itemData&quot;:{&quot;type&quot;:&quot;article-journal&quot;,&quot;id&quot;:&quot;fe3946bf-742b-3c78-a561-d493b326d2e9&quot;,&quot;title&quot;:&quot;A significant nexus: Geographically isolated wetlands influence landscape hydrology&quot;,&quot;author&quot;:[{&quot;family&quot;:&quot;McLaughlin&quot;,&quot;given&quot;:&quot;Daniel L.&quot;,&quot;parse-names&quot;:false,&quot;dropping-particle&quot;:&quot;&quot;,&quot;non-dropping-particle&quot;:&quot;&quot;},{&quot;family&quot;:&quot;Kaplan&quot;,&quot;given&quot;:&quot;David A.&quot;,&quot;parse-names&quot;:false,&quot;dropping-particle&quot;:&quot;&quot;,&quot;non-dropping-particle&quot;:&quot;&quot;},{&quot;family&quot;:&quot;Cohen&quot;,&quot;given&quot;:&quot;Matthew J.&quot;,&quot;parse-names&quot;:false,&quot;dropping-particle&quot;:&quot;&quot;,&quot;non-dropping-particle&quot;:&quot;&quot;}],&quot;container-title&quot;:&quot;Water Resources Research&quot;,&quot;DOI&quot;:&quot;10.1002/2013WR015002&quot;,&quot;ISSN&quot;:&quot;19447973&quot;,&quot;issued&quot;:{&quot;date-parts&quot;:[[2014]]},&quot;page&quot;:&quot;7153-7166&quot;,&quot;abstract&quot;:&quot;Recent U.S. Supreme Court rulings have limited federal protections for geographically isolated wetlands (GIWs) except where a \&quot;significant nexus\&quot; to a navigable water body is demonstrated. Geographic isolation does not imply GIWs are hydrologically disconnected; indeed, wetland-groundwater interactions may yield important controls on regional hydrology. Differences in specific yield (Sy) between uplands and inundated GIWs drive differences in water level responses to precipitation and evapotranspiration, leading to frequent reversals in hydraulic gradients that cause GIWs to act as both groundwater sinks and sources. These reversals are predicted to buffer surficial aquifer dynamics and thus base flow delivery, a process we refer to as landscape hydrologic capacitance. To test this hypothesis, we connected models of soil moisture, upland water table, and wetland stage to simulate hydrology of a low-relief landscape with GIWs, and explored the influences of total wetland area, individual wetland size, climate, and soil texture on water table and base flow variation. Increasing total wetland area and decreasing individual wetland size substantially decreased water table and base flow variation (e.g., reducing base flow standard deviation by as much as 50%). GIWs also decreased the frequency of extremely high and low water tables and base flow deliveries. For the same total wetland area, landscapes with fewer (i.e., larger) wetlands exhibited markedly lower hydrologic capacitance than those with more (i.e., smaller) wetlands, highlighting the importance of small GIWs to regional hydrology. Our results suggest that GIWs buffer dynamics of the surficial aquifer and stream base flow, providing an indirect but significant nexus to the regional hydrologic system.&quot;,&quot;publisher&quot;:&quot;Blackwell Publishing Ltd&quot;,&quot;issue&quot;:&quot;9&quot;,&quot;volume&quot;:&quot;50&quot;,&quot;container-title-short&quot;:&quot;Water Resour Res&quot;},&quot;isTemporary&quot;:false},{&quot;id&quot;:&quot;54a71848-4136-3f7d-80ab-45faee4602e3&quot;,&quot;itemData&quot;:{&quot;type&quot;:&quot;article-journal&quot;,&quot;id&quot;:&quot;54a71848-4136-3f7d-80ab-45faee4602e3&quot;,&quot;title&quot;:&quot;Generality of Hydrologic Transport Limitation of Watershed Organic Carbon Flux Across Ecoregions of the United States&quot;,&quot;author&quot;:[{&quot;family&quot;:&quot;Zarnetske&quot;,&quot;given&quot;:&quot;Jay P.&quot;,&quot;parse-names&quot;:false,&quot;dropping-particle&quot;:&quot;&quot;,&quot;non-dropping-particle&quot;:&quot;&quot;},{&quot;family&quot;:&quot;Bouda&quot;,&quot;given&quot;:&quot;Martin&quot;,&quot;parse-names&quot;:false,&quot;dropping-particle&quot;:&quot;&quot;,&quot;non-dropping-particle&quot;:&quot;&quot;},{&quot;family&quot;:&quot;Abbott&quot;,&quot;given&quot;:&quot;Benjamin W.&quot;,&quot;parse-names&quot;:false,&quot;dropping-particle&quot;:&quot;&quot;,&quot;non-dropping-particle&quot;:&quot;&quot;},{&quot;family&quot;:&quot;Saiers&quot;,&quot;given&quot;:&quot;James&quot;,&quot;parse-names&quot;:false,&quot;dropping-particle&quot;:&quot;&quot;,&quot;non-dropping-particle&quot;:&quot;&quot;},{&quot;family&quot;:&quot;Raymond&quot;,&quot;given&quot;:&quot;Peter A.&quot;,&quot;parse-names&quot;:false,&quot;dropping-particle&quot;:&quot;&quot;,&quot;non-dropping-particle&quot;:&quot;&quot;}],&quot;container-title&quot;:&quot;Geophysical Research Letters&quot;,&quot;DOI&quot;:&quot;10.1029/2018GL080005&quot;,&quot;ISSN&quot;:&quot;19448007&quot;,&quot;issued&quot;:{&quot;date-parts&quot;:[[2018,11,16]]},&quot;page&quot;:&quot;11,702-11,711&quot;,&quot;abstract&quot;:&quot;Although the flux of dissolved organic carbon (DOC) through freshwaters is nearly equivalent to the net carbon uptake of all terrestrial ecosystems, uncertainty remains about how source processes (carbon production and location) and transport processes (hydrologic connectivity and routing) interact to determine DOC flux across flow conditions and ecoregions. This limits our ability to predict the fluvial carbon flux responses to changes in climate and land use. We used DOC concentration and discharge patterns with ensemble modeling techniques to quantify DOC flux behavior for 1,006 U.S. watersheds spanning diverse climate and land cover conditions. We found that DOC flux was transport-limited (concentration increased with discharge) in 80% of watersheds and that this flux behavior spanned ecoregions and watershed sizes. The generality of transport limitation demonstrates how coupling discharge models with widely available watershed properties could allow DOC flux to be efficiently integrated into landscape and Earth system models.&quot;,&quot;publisher&quot;:&quot;Blackwell Publishing Ltd&quot;,&quot;issue&quot;:&quot;21&quot;,&quot;volume&quot;:&quot;45&quot;,&quot;container-title-short&quot;:&quot;Geophys Res Lett&quot;},&quot;isTemporary&quot;:false}]},{&quot;citationID&quot;:&quot;MENDELEY_CITATION_307e8bcd-f3bc-4abd-961e-899d94e5a7ab&quot;,&quot;properties&quot;:{&quot;noteIndex&quot;:0},&quot;isEdited&quot;:false,&quot;manualOverride&quot;:{&quot;isManuallyOverridden&quot;:false,&quot;citeprocText&quot;:&quot;(Evenson et al., 2018)&quot;,&quot;manualOverrideText&quot;:&quot;&quot;},&quot;citationTag&quot;:&quot;MENDELEY_CITATION_v3_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&quot;,&quot;citationItems&quot;:[{&quot;id&quot;:&quot;de05d21b-a3ce-36a1-b6da-e3bbede7d322&quot;,&quot;itemData&quot;:{&quot;type&quot;:&quot;article-journal&quot;,&quot;id&quot;:&quot;de05d21b-a3ce-36a1-b6da-e3bbede7d322&quot;,&quot;title&quot;:&quot;Depressional wetlands affect watershed hydrological, biogeochemical, and ecological functions&quot;,&quot;author&quot;:[{&quot;family&quot;:&quot;Evenson&quot;,&quot;given&quot;:&quot;Grey R.&quot;,&quot;parse-names&quot;:false,&quot;dropping-particle&quot;:&quot;&quot;,&quot;non-dropping-particle&quot;:&quot;&quot;},{&quot;family&quot;:&quot;Golden&quot;,&quot;given&quot;:&quot;Heather E.&quot;,&quot;parse-names&quot;:false,&quot;dropping-particle&quot;:&quot;&quot;,&quot;non-dropping-particle&quot;:&quot;&quot;},{&quot;family&quot;:&quot;Lane&quot;,&quot;given&quot;:&quot;Charles R.&quot;,&quot;parse-names&quot;:false,&quot;dropping-particle&quot;:&quot;&quot;,&quot;non-dropping-particle&quot;:&quot;&quot;},{&quot;family&quot;:&quot;McLaughlin&quot;,&quot;given&quot;:&quot;Daniel L.&quot;,&quot;parse-names&quot;:false,&quot;dropping-particle&quot;:&quot;&quot;,&quot;non-dropping-particle&quot;:&quot;&quot;},{&quot;family&quot;:&quot;D'Amico&quot;,&quot;given&quot;:&quot;Ellen&quot;,&quot;parse-names&quot;:false,&quot;dropping-particle&quot;:&quot;&quot;,&quot;non-dropping-particle&quot;:&quot;&quot;}],&quot;container-title&quot;:&quot;Ecological Applications&quot;,&quot;DOI&quot;:&quot;10.1002/eap.1701&quot;,&quot;ISSN&quot;:&quot;19395582&quot;,&quot;PMID&quot;:&quot;29437239&quot;,&quot;issued&quot;:{&quot;date-parts&quot;:[[2018,6,1]]},&quot;page&quot;:&quot;953-966&quot;,&quot;abstract&quot;:&quot;Depressional wetlands of the extensive U.S. and Canadian Prairie Pothole Region afford numerous ecosystem processes that maintain healthy watershed functioning. However, these wetlands have been lost at a prodigious rate over past decades due to drainage for development, climate effects, and other causes. Options for management entities to protect the existing wetlands, and their functions, may focus on conserving wetlands based on spatial location vis-à-vis a floodplain or on size limitations (e.g., permitting smaller wetlands to be destroyed but not larger wetlands). Yet the effects of such management practices and the concomitant loss of depressional wetlands on watershed-scale hydrological, biogeochemical, and ecological functions are largely unknown. Using a hydrological model, we analyzed how different loss scenarios by wetland size and proximal location to the stream network affected watershed storage (i.e., inundation patterns and residence times), connectivity (i.e., streamflow contributing areas), and export (i.e., streamflow) in a large watershed in the Prairie Pothole Region of North Dakota, USA. Depressional wetlands store consequential amounts of precipitation and snowmelt. The loss of smaller depressional wetlands (&lt;3.0 ha) substantially decreased landscape-scale inundation heterogeneity, total inundated area, and hydrological residence times. Larger wetlands act as hydrologic “gatekeepers,” preventing surface runoff from reaching the stream network, and their modeled loss had a greater effect on streamflow due to changes in watershed connectivity and storage characteristics of larger wetlands. The wetland management scenario based on stream proximity (i.e., protecting wetlands 30 m and ~450 m from the stream) alone resulted in considerable landscape heterogeneity loss and decreased inundated area and residence times. With more snowmelt and precipitation available for runoff with wetland losses, contributing area increased across all loss scenarios. We additionally found that depressional wetlands attenuated peak flows; the probability of increased downstream flooding from wetland loss was also consistent across all loss scenarios. It is evident from this study that optimizing wetland management for one end goal (e.g., protection of large depressional wetlands for flood attenuation) over another (e.g., protecting of small depressional wetlands for biodiversity) may come at a cost for overall watershed hydrological, biogeochemical, and ecological resilience, functioning, and integrity.&quot;,&quot;publisher&quot;:&quot;Ecological Society of America&quot;,&quot;issue&quot;:&quot;4&quot;,&quot;volume&quot;:&quot;28&quot;,&quot;container-title-short&quot;:&quot;&quot;},&quot;isTemporary&quot;:false}]},{&quot;citationID&quot;:&quot;MENDELEY_CITATION_48b601e0-19ba-4509-a4c1-6d43ead08479&quot;,&quot;properties&quot;:{&quot;noteIndex&quot;:0},&quot;isEdited&quot;:false,&quot;manualOverride&quot;:{&quot;isManuallyOverridden&quot;:false,&quot;citeprocText&quot;:&quot;(Evenson et al., 2018; McLaughlin et al., 2014)&quot;,&quot;manualOverrideText&quot;:&quot;&quot;},&quot;citationTag&quot;:&quot;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&quot;,&quot;citationItems&quot;:[{&quot;id&quot;:&quot;de05d21b-a3ce-36a1-b6da-e3bbede7d322&quot;,&quot;itemData&quot;:{&quot;type&quot;:&quot;article-journal&quot;,&quot;id&quot;:&quot;de05d21b-a3ce-36a1-b6da-e3bbede7d322&quot;,&quot;title&quot;:&quot;Depressional wetlands affect watershed hydrological, biogeochemical, and ecological functions&quot;,&quot;author&quot;:[{&quot;family&quot;:&quot;Evenson&quot;,&quot;given&quot;:&quot;Grey R.&quot;,&quot;parse-names&quot;:false,&quot;dropping-particle&quot;:&quot;&quot;,&quot;non-dropping-particle&quot;:&quot;&quot;},{&quot;family&quot;:&quot;Golden&quot;,&quot;given&quot;:&quot;Heather E.&quot;,&quot;parse-names&quot;:false,&quot;dropping-particle&quot;:&quot;&quot;,&quot;non-dropping-particle&quot;:&quot;&quot;},{&quot;family&quot;:&quot;Lane&quot;,&quot;given&quot;:&quot;Charles R.&quot;,&quot;parse-names&quot;:false,&quot;dropping-particle&quot;:&quot;&quot;,&quot;non-dropping-particle&quot;:&quot;&quot;},{&quot;family&quot;:&quot;McLaughlin&quot;,&quot;given&quot;:&quot;Daniel L.&quot;,&quot;parse-names&quot;:false,&quot;dropping-particle&quot;:&quot;&quot;,&quot;non-dropping-particle&quot;:&quot;&quot;},{&quot;family&quot;:&quot;D'Amico&quot;,&quot;given&quot;:&quot;Ellen&quot;,&quot;parse-names&quot;:false,&quot;dropping-particle&quot;:&quot;&quot;,&quot;non-dropping-particle&quot;:&quot;&quot;}],&quot;container-title&quot;:&quot;Ecological Applications&quot;,&quot;DOI&quot;:&quot;10.1002/eap.1701&quot;,&quot;ISSN&quot;:&quot;19395582&quot;,&quot;PMID&quot;:&quot;29437239&quot;,&quot;issued&quot;:{&quot;date-parts&quot;:[[2018,6,1]]},&quot;page&quot;:&quot;953-966&quot;,&quot;abstract&quot;:&quot;Depressional wetlands of the extensive U.S. and Canadian Prairie Pothole Region afford numerous ecosystem processes that maintain healthy watershed functioning. However, these wetlands have been lost at a prodigious rate over past decades due to drainage for development, climate effects, and other causes. Options for management entities to protect the existing wetlands, and their functions, may focus on conserving wetlands based on spatial location vis-à-vis a floodplain or on size limitations (e.g., permitting smaller wetlands to be destroyed but not larger wetlands). Yet the effects of such management practices and the concomitant loss of depressional wetlands on watershed-scale hydrological, biogeochemical, and ecological functions are largely unknown. Using a hydrological model, we analyzed how different loss scenarios by wetland size and proximal location to the stream network affected watershed storage (i.e., inundation patterns and residence times), connectivity (i.e., streamflow contributing areas), and export (i.e., streamflow) in a large watershed in the Prairie Pothole Region of North Dakota, USA. Depressional wetlands store consequential amounts of precipitation and snowmelt. The loss of smaller depressional wetlands (&lt;3.0 ha) substantially decreased landscape-scale inundation heterogeneity, total inundated area, and hydrological residence times. Larger wetlands act as hydrologic “gatekeepers,” preventing surface runoff from reaching the stream network, and their modeled loss had a greater effect on streamflow due to changes in watershed connectivity and storage characteristics of larger wetlands. The wetland management scenario based on stream proximity (i.e., protecting wetlands 30 m and ~450 m from the stream) alone resulted in considerable landscape heterogeneity loss and decreased inundated area and residence times. With more snowmelt and precipitation available for runoff with wetland losses, contributing area increased across all loss scenarios. We additionally found that depressional wetlands attenuated peak flows; the probability of increased downstream flooding from wetland loss was also consistent across all loss scenarios. It is evident from this study that optimizing wetland management for one end goal (e.g., protection of large depressional wetlands for flood attenuation) over another (e.g., protecting of small depressional wetlands for biodiversity) may come at a cost for overall watershed hydrological, biogeochemical, and ecological resilience, functioning, and integrity.&quot;,&quot;publisher&quot;:&quot;Ecological Society of America&quot;,&quot;issue&quot;:&quot;4&quot;,&quot;volume&quot;:&quot;28&quot;,&quot;container-title-short&quot;:&quot;&quot;},&quot;isTemporary&quot;:false},{&quot;id&quot;:&quot;fe3946bf-742b-3c78-a561-d493b326d2e9&quot;,&quot;itemData&quot;:{&quot;type&quot;:&quot;article-journal&quot;,&quot;id&quot;:&quot;fe3946bf-742b-3c78-a561-d493b326d2e9&quot;,&quot;title&quot;:&quot;A significant nexus: Geographically isolated wetlands influence landscape hydrology&quot;,&quot;author&quot;:[{&quot;family&quot;:&quot;McLaughlin&quot;,&quot;given&quot;:&quot;Daniel L.&quot;,&quot;parse-names&quot;:false,&quot;dropping-particle&quot;:&quot;&quot;,&quot;non-dropping-particle&quot;:&quot;&quot;},{&quot;family&quot;:&quot;Kaplan&quot;,&quot;given&quot;:&quot;David A.&quot;,&quot;parse-names&quot;:false,&quot;dropping-particle&quot;:&quot;&quot;,&quot;non-dropping-particle&quot;:&quot;&quot;},{&quot;family&quot;:&quot;Cohen&quot;,&quot;given&quot;:&quot;Matthew J.&quot;,&quot;parse-names&quot;:false,&quot;dropping-particle&quot;:&quot;&quot;,&quot;non-dropping-particle&quot;:&quot;&quot;}],&quot;container-title&quot;:&quot;Water Resources Research&quot;,&quot;DOI&quot;:&quot;10.1002/2013WR015002&quot;,&quot;ISSN&quot;:&quot;19447973&quot;,&quot;issued&quot;:{&quot;date-parts&quot;:[[2014]]},&quot;page&quot;:&quot;7153-7166&quot;,&quot;abstract&quot;:&quot;Recent U.S. Supreme Court rulings have limited federal protections for geographically isolated wetlands (GIWs) except where a \&quot;significant nexus\&quot; to a navigable water body is demonstrated. Geographic isolation does not imply GIWs are hydrologically disconnected; indeed, wetland-groundwater interactions may yield important controls on regional hydrology. Differences in specific yield (Sy) between uplands and inundated GIWs drive differences in water level responses to precipitation and evapotranspiration, leading to frequent reversals in hydraulic gradients that cause GIWs to act as both groundwater sinks and sources. These reversals are predicted to buffer surficial aquifer dynamics and thus base flow delivery, a process we refer to as landscape hydrologic capacitance. To test this hypothesis, we connected models of soil moisture, upland water table, and wetland stage to simulate hydrology of a low-relief landscape with GIWs, and explored the influences of total wetland area, individual wetland size, climate, and soil texture on water table and base flow variation. Increasing total wetland area and decreasing individual wetland size substantially decreased water table and base flow variation (e.g., reducing base flow standard deviation by as much as 50%). GIWs also decreased the frequency of extremely high and low water tables and base flow deliveries. For the same total wetland area, landscapes with fewer (i.e., larger) wetlands exhibited markedly lower hydrologic capacitance than those with more (i.e., smaller) wetlands, highlighting the importance of small GIWs to regional hydrology. Our results suggest that GIWs buffer dynamics of the surficial aquifer and stream base flow, providing an indirect but significant nexus to the regional hydrologic system.&quot;,&quot;publisher&quot;:&quot;Blackwell Publishing Ltd&quot;,&quot;issue&quot;:&quot;9&quot;,&quot;volume&quot;:&quot;50&quot;,&quot;container-title-short&quot;:&quot;Water Resour Res&quot;},&quot;isTemporary&quot;:false}]},{&quot;citationID&quot;:&quot;MENDELEY_CITATION_83b56f47-d767-42b1-b7e8-c569fd4ce2f2&quot;,&quot;properties&quot;:{&quot;noteIndex&quot;:0},&quot;isEdited&quot;:false,&quot;manualOverride&quot;:{&quot;isManuallyOverridden&quot;:false,&quot;citeprocText&quot;:&quot;(Saunois et al., 2016)&quot;,&quot;manualOverrideText&quot;:&quot;&quot;},&quot;citationTag&quot;:&quot;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&quot;,&quot;citationItems&quot;:[{&quot;id&quot;:&quot;5b7eafaa-b353-36ec-b710-7d47c4279b5b&quot;,&quot;itemData&quot;:{&quot;type&quot;:&quot;article-journal&quot;,&quot;id&quot;:&quot;5b7eafaa-b353-36ec-b710-7d47c4279b5b&quot;,&quot;title&quot;:&quot;The global methane budget 2000-2012&quot;,&quot;author&quot;:[{&quot;family&quot;:&quot;Saunois&quot;,&quot;given&quot;:&quot;Marielle&quot;,&quot;parse-names&quot;:false,&quot;dropping-particle&quot;:&quot;&quot;,&quot;non-dropping-particle&quot;:&quot;&quot;},{&quot;family&quot;:&quot;Bousquet&quot;,&quot;given&quot;:&quot;Philippe&quot;,&quot;parse-names&quot;:false,&quot;dropping-particle&quot;:&quot;&quot;,&quot;non-dropping-particle&quot;:&quot;&quot;},{&quot;family&quot;:&quot;Poulter&quot;,&quot;given&quot;:&quot;Ben&quot;,&quot;parse-names&quot;:false,&quot;dropping-particle&quot;:&quot;&quot;,&quot;non-dropping-particle&quot;:&quot;&quot;},{&quot;family&quot;:&quot;Peregon&quot;,&quot;given&quot;:&quot;Anna&quot;,&quot;parse-names&quot;:false,&quot;dropping-particle&quot;:&quot;&quot;,&quot;non-dropping-particle&quot;:&quot;&quot;},{&quot;family&quot;:&quot;Ciais&quot;,&quot;given&quot;:&quot;Philippe&quot;,&quot;parse-names&quot;:false,&quot;dropping-particle&quot;:&quot;&quot;,&quot;non-dropping-particle&quot;:&quot;&quot;},{&quot;family&quot;:&quot;Canadell&quot;,&quot;given&quot;:&quot;Josep G.&quot;,&quot;parse-names&quot;:false,&quot;dropping-particle&quot;:&quot;&quot;,&quot;non-dropping-particle&quot;:&quot;&quot;},{&quot;family&quot;:&quot;Dlugokencky&quot;,&quot;given&quot;:&quot;Edward J.&quot;,&quot;parse-names&quot;:false,&quot;dropping-particle&quot;:&quot;&quot;,&quot;non-dropping-particle&quot;:&quot;&quot;},{&quot;family&quot;:&quot;Etiope&quot;,&quot;given&quot;:&quot;Giuseppe&quot;,&quot;parse-names&quot;:false,&quot;dropping-particle&quot;:&quot;&quot;,&quot;non-dropping-particle&quot;:&quot;&quot;},{&quot;family&quot;:&quot;Bastviken&quot;,&quot;given&quot;:&quot;David&quot;,&quot;parse-names&quot;:false,&quot;dropping-particle&quot;:&quot;&quot;,&quot;non-dropping-particle&quot;:&quot;&quot;},{&quot;family&quot;:&quot;Houweling&quot;,&quot;given&quot;:&quot;Sander&quot;,&quot;parse-names&quot;:false,&quot;dropping-particle&quot;:&quot;&quot;,&quot;non-dropping-particle&quot;:&quot;&quot;},{&quot;family&quot;:&quot;Janssens-Maenhout&quot;,&quot;given&quot;:&quot;Greet&quot;,&quot;parse-names&quot;:false,&quot;dropping-particle&quot;:&quot;&quot;,&quot;non-dropping-particle&quot;:&quot;&quot;},{&quot;family&quot;:&quot;Tubiello&quot;,&quot;given&quot;:&quot;Francesco N.&quot;,&quot;parse-names&quot;:false,&quot;dropping-particle&quot;:&quot;&quot;,&quot;non-dropping-particle&quot;:&quot;&quot;},{&quot;family&quot;:&quot;Castaldi&quot;,&quot;given&quot;:&quot;Simona&quot;,&quot;parse-names&quot;:false,&quot;dropping-particle&quot;:&quot;&quot;,&quot;non-dropping-particle&quot;:&quot;&quot;},{&quot;family&quot;:&quot;Jackson&quot;,&quot;given&quot;:&quot;Robert B.&quot;,&quot;parse-names&quot;:false,&quot;dropping-particle&quot;:&quot;&quot;,&quot;non-dropping-particle&quot;:&quot;&quot;},{&quot;family&quot;:&quot;Alexe&quot;,&quot;given&quot;:&quot;Mihai&quot;,&quot;parse-names&quot;:false,&quot;dropping-particle&quot;:&quot;&quot;,&quot;non-dropping-particle&quot;:&quot;&quot;},{&quot;family&quot;:&quot;Arora&quot;,&quot;given&quot;:&quot;Vivek K.&quot;,&quot;parse-names&quot;:false,&quot;dropping-particle&quot;:&quot;&quot;,&quot;non-dropping-particle&quot;:&quot;&quot;},{&quot;family&quot;:&quot;Beerling&quot;,&quot;given&quot;:&quot;David J.&quot;,&quot;parse-names&quot;:false,&quot;dropping-particle&quot;:&quot;&quot;,&quot;non-dropping-particle&quot;:&quot;&quot;},{&quot;family&quot;:&quot;Bergamaschi&quot;,&quot;given&quot;:&quot;Peter&quot;,&quot;parse-names&quot;:false,&quot;dropping-particle&quot;:&quot;&quot;,&quot;non-dropping-particle&quot;:&quot;&quot;},{&quot;family&quot;:&quot;Blake&quot;,&quot;given&quot;:&quot;Donald R.&quot;,&quot;parse-names&quot;:false,&quot;dropping-particle&quot;:&quot;&quot;,&quot;non-dropping-particle&quot;:&quot;&quot;},{&quot;family&quot;:&quot;Brailsford&quot;,&quot;given&quot;:&quot;Gordon&quot;,&quot;parse-names&quot;:false,&quot;dropping-particle&quot;:&quot;&quot;,&quot;non-dropping-particle&quot;:&quot;&quot;},{&quot;family&quot;:&quot;Brovkin&quot;,&quot;given&quot;:&quot;Victor&quot;,&quot;parse-names&quot;:false,&quot;dropping-particle&quot;:&quot;&quot;,&quot;non-dropping-particle&quot;:&quot;&quot;},{&quot;family&quot;:&quot;Bruhwiler&quot;,&quot;given&quot;:&quot;Lori&quot;,&quot;parse-names&quot;:false,&quot;dropping-particle&quot;:&quot;&quot;,&quot;non-dropping-particle&quot;:&quot;&quot;},{&quot;family&quot;:&quot;Crevoisier&quot;,&quot;given&quot;:&quot;Cyril&quot;,&quot;parse-names&quot;:false,&quot;dropping-particle&quot;:&quot;&quot;,&quot;non-dropping-particle&quot;:&quot;&quot;},{&quot;family&quot;:&quot;Crill&quot;,&quot;given&quot;:&quot;Patrick&quot;,&quot;parse-names&quot;:false,&quot;dropping-particle&quot;:&quot;&quot;,&quot;non-dropping-particle&quot;:&quot;&quot;},{&quot;family&quot;:&quot;Covey&quot;,&quot;given&quot;:&quot;Kristofer&quot;,&quot;parse-names&quot;:false,&quot;dropping-particle&quot;:&quot;&quot;,&quot;non-dropping-particle&quot;:&quot;&quot;},{&quot;family&quot;:&quot;Curry&quot;,&quot;given&quot;:&quot;Charles&quot;,&quot;parse-names&quot;:false,&quot;dropping-particle&quot;:&quot;&quot;,&quot;non-dropping-particle&quot;:&quot;&quot;},{&quot;family&quot;:&quot;Frankenberg&quot;,&quot;given&quot;:&quot;Christian&quot;,&quot;parse-names&quot;:false,&quot;dropping-particle&quot;:&quot;&quot;,&quot;non-dropping-particle&quot;:&quot;&quot;},{&quot;family&quot;:&quot;Gedney&quot;,&quot;given&quot;:&quot;Nicola&quot;,&quot;parse-names&quot;:false,&quot;dropping-particle&quot;:&quot;&quot;,&quot;non-dropping-particle&quot;:&quot;&quot;},{&quot;family&quot;:&quot;Höglund-Isaksson&quot;,&quot;given&quot;:&quot;Lena&quot;,&quot;parse-names&quot;:false,&quot;dropping-particle&quot;:&quot;&quot;,&quot;non-dropping-particle&quot;:&quot;&quot;},{&quot;family&quot;:&quot;Ishizawa&quot;,&quot;given&quot;:&quot;Misa&quot;,&quot;parse-names&quot;:false,&quot;dropping-particle&quot;:&quot;&quot;,&quot;non-dropping-particle&quot;:&quot;&quot;},{&quot;family&quot;:&quot;Ito&quot;,&quot;given&quot;:&quot;Akihiko&quot;,&quot;parse-names&quot;:false,&quot;dropping-particle&quot;:&quot;&quot;,&quot;non-dropping-particle&quot;:&quot;&quot;},{&quot;family&quot;:&quot;Joos&quot;,&quot;given&quot;:&quot;Fortunat&quot;,&quot;parse-names&quot;:false,&quot;dropping-particle&quot;:&quot;&quot;,&quot;non-dropping-particle&quot;:&quot;&quot;},{&quot;family&quot;:&quot;Kim&quot;,&quot;given&quot;:&quot;Heon Sook&quot;,&quot;parse-names&quot;:false,&quot;dropping-particle&quot;:&quot;&quot;,&quot;non-dropping-particle&quot;:&quot;&quot;},{&quot;family&quot;:&quot;Kleinen&quot;,&quot;given&quot;:&quot;Thomas&quot;,&quot;parse-names&quot;:false,&quot;dropping-particle&quot;:&quot;&quot;,&quot;non-dropping-particle&quot;:&quot;&quot;},{&quot;family&quot;:&quot;Krummel&quot;,&quot;given&quot;:&quot;Paul&quot;,&quot;parse-names&quot;:false,&quot;dropping-particle&quot;:&quot;&quot;,&quot;non-dropping-particle&quot;:&quot;&quot;},{&quot;family&quot;:&quot;Lamarque&quot;,&quot;given&quot;:&quot;Jean François&quot;,&quot;parse-names&quot;:false,&quot;dropping-particle&quot;:&quot;&quot;,&quot;non-dropping-particle&quot;:&quot;&quot;},{&quot;family&quot;:&quot;Langenfelds&quot;,&quot;given&quot;:&quot;Ray&quot;,&quot;parse-names&quot;:false,&quot;dropping-particle&quot;:&quot;&quot;,&quot;non-dropping-particle&quot;:&quot;&quot;},{&quot;family&quot;:&quot;Locatelli&quot;,&quot;given&quot;:&quot;Robin&quot;,&quot;parse-names&quot;:false,&quot;dropping-particle&quot;:&quot;&quot;,&quot;non-dropping-particle&quot;:&quot;&quot;},{&quot;family&quot;:&quot;Machida&quot;,&quot;given&quot;:&quot;Toshinobu&quot;,&quot;parse-names&quot;:false,&quot;dropping-particle&quot;:&quot;&quot;,&quot;non-dropping-particle&quot;:&quot;&quot;},{&quot;family&quot;:&quot;Maksyutov&quot;,&quot;given&quot;:&quot;Shamil&quot;,&quot;parse-names&quot;:false,&quot;dropping-particle&quot;:&quot;&quot;,&quot;non-dropping-particle&quot;:&quot;&quot;},{&quot;family&quot;:&quot;McDonald&quot;,&quot;given&quot;:&quot;Kyle C.&quot;,&quot;parse-names&quot;:false,&quot;dropping-particle&quot;:&quot;&quot;,&quot;non-dropping-particle&quot;:&quot;&quot;},{&quot;family&quot;:&quot;Marshall&quot;,&quot;given&quot;:&quot;Julia&quot;,&quot;parse-names&quot;:false,&quot;dropping-particle&quot;:&quot;&quot;,&quot;non-dropping-particle&quot;:&quot;&quot;},{&quot;family&quot;:&quot;Melton&quot;,&quot;given&quot;:&quot;Joe R.&quot;,&quot;parse-names&quot;:false,&quot;dropping-particle&quot;:&quot;&quot;,&quot;non-dropping-particle&quot;:&quot;&quot;},{&quot;family&quot;:&quot;Morino&quot;,&quot;given&quot;:&quot;Isamu&quot;,&quot;parse-names&quot;:false,&quot;dropping-particle&quot;:&quot;&quot;,&quot;non-dropping-particle&quot;:&quot;&quot;},{&quot;family&quot;:&quot;Naik&quot;,&quot;given&quot;:&quot;Vaishali&quot;,&quot;parse-names&quot;:false,&quot;dropping-particle&quot;:&quot;&quot;,&quot;non-dropping-particle&quot;:&quot;&quot;},{&quot;family&quot;:&quot;O'Doherty&quot;,&quot;given&quot;:&quot;Simon&quot;,&quot;parse-names&quot;:false,&quot;dropping-particle&quot;:&quot;&quot;,&quot;non-dropping-particle&quot;:&quot;&quot;},{&quot;family&quot;:&quot;Parmentier&quot;,&quot;given&quot;:&quot;Frans Jan W.&quot;,&quot;parse-names&quot;:false,&quot;dropping-particle&quot;:&quot;&quot;,&quot;non-dropping-particle&quot;:&quot;&quot;},{&quot;family&quot;:&quot;Patra&quot;,&quot;given&quot;:&quot;Prabir K.&quot;,&quot;parse-names&quot;:false,&quot;dropping-particle&quot;:&quot;&quot;,&quot;non-dropping-particle&quot;:&quot;&quot;},{&quot;family&quot;:&quot;Peng&quot;,&quot;given&quot;:&quot;Changhui&quot;,&quot;parse-names&quot;:false,&quot;dropping-particle&quot;:&quot;&quot;,&quot;non-dropping-particle&quot;:&quot;&quot;},{&quot;family&quot;:&quot;Peng&quot;,&quot;given&quot;:&quot;Shushi&quot;,&quot;parse-names&quot;:false,&quot;dropping-particle&quot;:&quot;&quot;,&quot;non-dropping-particle&quot;:&quot;&quot;},{&quot;family&quot;:&quot;Peters&quot;,&quot;given&quot;:&quot;Glen P.&quot;,&quot;parse-names&quot;:false,&quot;dropping-particle&quot;:&quot;&quot;,&quot;non-dropping-particle&quot;:&quot;&quot;},{&quot;family&quot;:&quot;Pison&quot;,&quot;given&quot;:&quot;Isabelle&quot;,&quot;parse-names&quot;:false,&quot;dropping-particle&quot;:&quot;&quot;,&quot;non-dropping-particle&quot;:&quot;&quot;},{&quot;family&quot;:&quot;Prigent&quot;,&quot;given&quot;:&quot;Catherine&quot;,&quot;parse-names&quot;:false,&quot;dropping-particle&quot;:&quot;&quot;,&quot;non-dropping-particle&quot;:&quot;&quot;},{&quot;family&quot;:&quot;Prinn&quot;,&quot;given&quot;:&quot;Ronald&quot;,&quot;parse-names&quot;:false,&quot;dropping-particle&quot;:&quot;&quot;,&quot;non-dropping-particle&quot;:&quot;&quot;},{&quot;family&quot;:&quot;Ramonet&quot;,&quot;given&quot;:&quot;Michel&quot;,&quot;parse-names&quot;:false,&quot;dropping-particle&quot;:&quot;&quot;,&quot;non-dropping-particle&quot;:&quot;&quot;},{&quot;family&quot;:&quot;Riley&quot;,&quot;given&quot;:&quot;William J.&quot;,&quot;parse-names&quot;:false,&quot;dropping-particle&quot;:&quot;&quot;,&quot;non-dropping-particle&quot;:&quot;&quot;},{&quot;family&quot;:&quot;Saito&quot;,&quot;given&quot;:&quot;Makoto&quot;,&quot;parse-names&quot;:false,&quot;dropping-particle&quot;:&quot;&quot;,&quot;non-dropping-particle&quot;:&quot;&quot;},{&quot;family&quot;:&quot;Santini&quot;,&quot;given&quot;:&quot;Monia&quot;,&quot;parse-names&quot;:false,&quot;dropping-particle&quot;:&quot;&quot;,&quot;non-dropping-particle&quot;:&quot;&quot;},{&quot;family&quot;:&quot;Schroeder&quot;,&quot;given&quot;:&quot;Ronny&quot;,&quot;parse-names&quot;:false,&quot;dropping-particle&quot;:&quot;&quot;,&quot;non-dropping-particle&quot;:&quot;&quot;},{&quot;family&quot;:&quot;Simpson&quot;,&quot;given&quot;:&quot;Isobel J.&quot;,&quot;parse-names&quot;:false,&quot;dropping-particle&quot;:&quot;&quot;,&quot;non-dropping-particle&quot;:&quot;&quot;},{&quot;family&quot;:&quot;Spahni&quot;,&quot;given&quot;:&quot;Renato&quot;,&quot;parse-names&quot;:false,&quot;dropping-particle&quot;:&quot;&quot;,&quot;non-dropping-particle&quot;:&quot;&quot;},{&quot;family&quot;:&quot;Steele&quot;,&quot;given&quot;:&quot;Paul&quot;,&quot;parse-names&quot;:false,&quot;dropping-particle&quot;:&quot;&quot;,&quot;non-dropping-particle&quot;:&quot;&quot;},{&quot;family&quot;:&quot;Takizawa&quot;,&quot;given&quot;:&quot;Atsushi&quot;,&quot;parse-names&quot;:false,&quot;dropping-particle&quot;:&quot;&quot;,&quot;non-dropping-particle&quot;:&quot;&quot;},{&quot;family&quot;:&quot;Thornton&quot;,&quot;given&quot;:&quot;Brett F.&quot;,&quot;parse-names&quot;:false,&quot;dropping-particle&quot;:&quot;&quot;,&quot;non-dropping-particle&quot;:&quot;&quot;},{&quot;family&quot;:&quot;Tian&quot;,&quot;given&quot;:&quot;Hanqin&quot;,&quot;parse-names&quot;:false,&quot;dropping-particle&quot;:&quot;&quot;,&quot;non-dropping-particle&quot;:&quot;&quot;},{&quot;family&quot;:&quot;Tohjima&quot;,&quot;given&quot;:&quot;Yasunori&quot;,&quot;parse-names&quot;:false,&quot;dropping-particle&quot;:&quot;&quot;,&quot;non-dropping-particle&quot;:&quot;&quot;},{&quot;family&quot;:&quot;Viovy&quot;,&quot;given&quot;:&quot;Nicolas&quot;,&quot;parse-names&quot;:false,&quot;dropping-particle&quot;:&quot;&quot;,&quot;non-dropping-particle&quot;:&quot;&quot;},{&quot;family&quot;:&quot;Voulgarakis&quot;,&quot;given&quot;:&quot;Apostolos&quot;,&quot;parse-names&quot;:false,&quot;dropping-particle&quot;:&quot;&quot;,&quot;non-dropping-particle&quot;:&quot;&quot;},{&quot;family&quot;:&quot;Weele&quot;,&quot;given&quot;:&quot;Michiel&quot;,&quot;parse-names&quot;:false,&quot;dropping-particle&quot;:&quot;&quot;,&quot;non-dropping-particle&quot;:&quot;Van&quot;},{&quot;family&quot;:&quot;Werf&quot;,&quot;given&quot;:&quot;Guido R.&quot;,&quot;parse-names&quot;:false,&quot;dropping-particle&quot;:&quot;&quot;,&quot;non-dropping-particle&quot;:&quot;Van Der&quot;},{&quot;family&quot;:&quot;Weiss&quot;,&quot;given&quot;:&quot;Ray&quot;,&quot;parse-names&quot;:false,&quot;dropping-particle&quot;:&quot;&quot;,&quot;non-dropping-particle&quot;:&quot;&quot;},{&quot;family&quot;:&quot;Wiedinmyer&quot;,&quot;given&quot;:&quot;Christine&quot;,&quot;parse-names&quot;:false,&quot;dropping-particle&quot;:&quot;&quot;,&quot;non-dropping-particle&quot;:&quot;&quot;},{&quot;family&quot;:&quot;Wilton&quot;,&quot;given&quot;:&quot;David J.&quot;,&quot;parse-names&quot;:false,&quot;dropping-particle&quot;:&quot;&quot;,&quot;non-dropping-particle&quot;:&quot;&quot;},{&quot;family&quot;:&quot;Wiltshire&quot;,&quot;given&quot;:&quot;Andy&quot;,&quot;parse-names&quot;:false,&quot;dropping-particle&quot;:&quot;&quot;,&quot;non-dropping-particle&quot;:&quot;&quot;},{&quot;family&quot;:&quot;Worthy&quot;,&quot;given&quot;:&quot;Doug&quot;,&quot;parse-names&quot;:false,&quot;dropping-particle&quot;:&quot;&quot;,&quot;non-dropping-particle&quot;:&quot;&quot;},{&quot;family&quot;:&quot;Wunch&quot;,&quot;given&quot;:&quot;Debra&quot;,&quot;parse-names&quot;:false,&quot;dropping-particle&quot;:&quot;&quot;,&quot;non-dropping-particle&quot;:&quot;&quot;},{&quot;family&quot;:&quot;Xu&quot;,&quot;given&quot;:&quot;Xiyan&quot;,&quot;parse-names&quot;:false,&quot;dropping-particle&quot;:&quot;&quot;,&quot;non-dropping-particle&quot;:&quot;&quot;},{&quot;family&quot;:&quot;Yoshida&quot;,&quot;given&quot;:&quot;Yukio&quot;,&quot;parse-names&quot;:false,&quot;dropping-particle&quot;:&quot;&quot;,&quot;non-dropping-particle&quot;:&quot;&quot;},{&quot;family&quot;:&quot;Zhang&quot;,&quot;given&quot;:&quot;Bowen&quot;,&quot;parse-names&quot;:false,&quot;dropping-particle&quot;:&quot;&quot;,&quot;non-dropping-particle&quot;:&quot;&quot;},{&quot;family&quot;:&quot;Zhang&quot;,&quot;given&quot;:&quot;Zhen&quot;,&quot;parse-names&quot;:false,&quot;dropping-particle&quot;:&quot;&quot;,&quot;non-dropping-particle&quot;:&quot;&quot;},{&quot;family&quot;:&quot;Zhu&quot;,&quot;given&quot;:&quot;Qiuan&quot;,&quot;parse-names&quot;:false,&quot;dropping-particle&quot;:&quot;&quot;,&quot;non-dropping-particle&quot;:&quot;&quot;}],&quot;container-title&quot;:&quot;Earth System Science Data&quot;,&quot;DOI&quot;:&quot;10.5194/essd-8-697-2016&quot;,&quot;ISSN&quot;:&quot;18663516&quot;,&quot;issued&quot;:{&quot;date-parts&quot;:[[2016,12,12]]},&quot;page&quot;:&quot;697-751&quot;,&quot;abstract&quot;:&quot;The global methane (CH4) budget is becoming an increasingly important component for managing realistic pathways to mitigate climate change. This relevance, due to a shorter atmospheric lifetime and a stronger warming potential than carbon dioxide, is challenged by the still unexplained changes of atmospheric CH4 over the past decade. Emissions and concentrations of CH4 are continuing to increase, making CH4 the second most important human-induced greenhouse gas after carbon dioxide. Two major difficulties in reducing uncertainties come from the large variety of diffusive CH4 sources that overlap geographically, and from the destruction of CH4 by the very short-lived hydroxyl radical (OH). To address these difficulties, we have established a consortium of multi-disciplinary scientists under the umbrella of the Global Carbon Project to synthesize and stimulate research on the methane cycle, and producing regular (g1/4 biennial) updates of the global methane budget. This consortium includes atmospheric physicists and chemists, biogeochemists of surface and marine emissions, and socio-economists who study anthropogenic emissions. Following Kirschke et al. (2013), we propose here the first version of a living review paper that integrates results of top-down studies (exploiting atmospheric observations within an atmospheric inverse-modelling framework) and bottom-up models, inventories and data-driven approaches (including process-based models for estimating land surface emissions and atmospheric chemistry, and inventories for anthropogenic emissions, data-driven extrapolations). For the 2003-2012 decade, global methane emissions are estimated by top-down inversions at 558g Tgg CH4g yrg'1, range 540-568. About 60g % of global emissions are anthropogenic (range 50-65g %). Since 2010, the bottom-up global emission inventories have been closer to methane emissions in the most carbon-intensive Representative Concentrations Pathway (RCP8.5) and higher than all other RCP scenarios. Bottom-up approaches suggest larger global emissions (736g Tgg CH4g yrg'1, range 596-884) mostly because of larger natural emissions from individual sources such as inland waters, natural wetlands and geological sources. Considering the atmospheric constraints on the top-down budget, it is likely that some of the individual emissions reported by the bottom-up approaches are overestimated, leading to too large global emissions. Latitudinal data from top-down emissions indicate a predominance of tropical emissions (g1/4 64g % of the global budget, &amp;lt;g 30°g N) as compared to mid (g1/4g 32g %, 30-60°g N) and high northern latitudes (g1/4 4g %, 60-90°g N). Top-down inversions consistently infer lower emissions in China (g1/4 58g Tgg CH4g yrg'1, range 51-72, g'14g %) and higher emissions in Africa (86g Tgg CH4g yrg'1, range 73-108, +19g %) than bottom-up values used as prior estimates. Overall, uncertainties for anthropogenic emissions appear smaller than those from natural sources, and the uncertainties on source categories appear larger for top-down inversions than for bottom-up inventories and models. The most important source of uncertainty on the methane budget is attributable to emissions from wetland and other inland waters. We show that the wetland extent could contribute 30-40g % on the estimated range for wetland emissions. Other priorities for improving the methane budget include the following: (i) the development of process-based models for inland-water emissions, (ii) the intensification of methane observations at local scale (flux measurements) to constrain bottom-up land surface models, and at regional scale (surface networks and satellites) to constrain top-down inversions, (iii) improvements in the estimation of atmospheric loss by OH, and (iv) improvements of the transport models integrated in top-down inversions. The data presented here can be downloaded from the Carbon Dioxide Information Analysis Center (&lt;a hrefCombining double low line\&quot;http://doi.org/10.3334/CDIAC/GLOBAL-METHANE-BUDGET-2016-V1.1\&quot; targetCombining double low line\&quot;-blank\&quot;&gt;http://doi.org/10.3334/CDIAC/GLOBAL-METHANE-BUDGET-2016-V1.1&lt;/a&gt;) and the Global Carbon Project.&quot;,&quot;publisher&quot;:&quot;Copernicus GmbH&quot;,&quot;issue&quot;:&quot;2&quot;,&quot;volume&quot;:&quot;8&quot;,&quot;container-title-short&quot;:&quot;Earth Syst Sci Data&quot;},&quot;isTemporary&quot;:false}]},{&quot;citationID&quot;:&quot;MENDELEY_CITATION_3648eb3a-b50f-4564-b0de-d68e8c320f33&quot;,&quot;properties&quot;:{&quot;noteIndex&quot;:0},&quot;isEdited&quot;:false,&quot;manualOverride&quot;:{&quot;isManuallyOverridden&quot;:false,&quot;citeprocText&quot;:&quot;(Abril &amp;#38; Borges, 2019; Raymond et al., 2016)&quot;,&quot;manualOverrideText&quot;:&quot;&quot;},&quot;citationTag&quot;:&quot;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&quot;,&quot;citationItems&quot;:[{&quot;id&quot;:&quot;532147a7-1f27-37a7-b3e3-d009629b2f1d&quot;,&quot;itemData&quot;:{&quot;type&quot;:&quot;article-journal&quot;,&quot;id&quot;:&quot;532147a7-1f27-37a7-b3e3-d009629b2f1d&quot;,&quot;title&quot;:&quot;Hydrological and biogeochemical controls on watershed dissolved organic matter transport: Pulse- shunt concept&quot;,&quot;author&quot;:[{&quot;family&quot;:&quot;Raymond&quot;,&quot;given&quot;:&quot;Peter A.&quot;,&quot;parse-names&quot;:false,&quot;dropping-particle&quot;:&quot;&quot;,&quot;non-dropping-particle&quot;:&quot;&quot;},{&quot;family&quot;:&quot;Saiers&quot;,&quot;given&quot;:&quot;James E.&quot;,&quot;parse-names&quot;:false,&quot;dropping-particle&quot;:&quot;&quot;,&quot;non-dropping-particle&quot;:&quot;&quot;},{&quot;family&quot;:&quot;Sobczak&quot;,&quot;given&quot;:&quot;William&quot;,&quot;parse-names&quot;:false,&quot;dropping-particle&quot;:&quot;V.&quot;,&quot;non-dropping-particle&quot;:&quot;&quot;}],&quot;container-title&quot;:&quot;Ecology&quot;,&quot;container-title-short&quot;:&quot;Ecology&quot;,&quot;DOI&quot;:&quot;10.1890/14-1684.1&quot;,&quot;ISSN&quot;:&quot;00129658&quot;,&quot;PMID&quot;:&quot;27008769&quot;,&quot;issued&quot;:{&quot;date-parts&quot;:[[2016,1,1]]},&quot;page&quot;:&quot;5-16&quot;,&quot;abstract&quot;:&quot;Hydrological precipitation and snowmelt events trigger large \&quot;pulse\&quot; releases of terrestrial dissolved organic matter ( DOM ) into drainage networks due to an increase in DOM concentration with discharge. Thus, low- frequency large events, which are predicted to increase with climate change, are responsible for a significant percentage of annual terrestrial DOM input to drainage networks. These same events are accompanied by marked and rapid increases in headwater stream velocity; thus they also \&quot;shunt\&quot; a large proportion of the pulsed DOM to downstream, higher- order rivers and aquatic ecosystems geographically removed from the DOM source of origin. Here we merge these ideas into the \&quot;pulse- shunt concept\&quot; ( PSC ) to explain and quantify how infrequent, yet major hydrologic events may drive the timing, flux, geographical dispersion, and regional metabolism of terrestrial DOM. The PSC also helps reconcile long- standing discrepancies in C cycling theory and provides a robust framework for better quantifying its highly dynamic role in the global C cycle. The PSC adds a critical temporal dimension to linear organic matter removal dynamics postulated by the river continuum concept. It also can be represented mathematically through a model that is based on stream scaling approaches suitable for quantifying the important role of streams and rivers in the global C cycle. Initial hypotheses generated by the PSC include: (1) Infrequent large storms and snowmelt events account for a large and underappreciated percentage of the terrestrial DOM flux to drainage networks at annual and decadal time scales and therefore event statistics are equally important to total discharge when determining terrestrial fluxes. (2) Episodic hydrologic events result in DOM bypassing headwater streams and being metabolized in large rivers and exported to coastal systems. We propose that the PSC provides a framework for watershed biogeochemical modeling and predictions and discuss implications to ecological processes.&quot;,&quot;publisher&quot;:&quot;Ecological Society of America&quot;,&quot;issue&quot;:&quot;1&quot;,&quot;volume&quot;:&quot;97&quot;},&quot;isTemporary&quot;:false},{&quot;id&quot;:&quot;abed3396-54d0-3d2f-a25f-497f767ccb2c&quot;,&quot;itemData&quot;:{&quot;type&quot;:&quot;article-journal&quot;,&quot;id&quot;:&quot;abed3396-54d0-3d2f-a25f-497f767ccb2c&quot;,&quot;title&quot;:&quot;Ideas and perspectives: Carbon leaks from flooded land: Do we need to replumb the inland water active pipe?&quot;,&quot;author&quot;:[{&quot;family&quot;:&quot;Abril&quot;,&quot;given&quot;:&quot;Gwenaël&quot;,&quot;parse-names&quot;:false,&quot;dropping-particle&quot;:&quot;&quot;,&quot;non-dropping-particle&quot;:&quot;&quot;},{&quot;family&quot;:&quot;Borges&quot;,&quot;given&quot;:&quot;Alberto&quot;,&quot;parse-names&quot;:false,&quot;dropping-particle&quot;:&quot;V.&quot;,&quot;non-dropping-particle&quot;:&quot;&quot;}],&quot;container-title&quot;:&quot;Biogeosciences&quot;,&quot;DOI&quot;:&quot;10.5194/bg-16-769-2019&quot;,&quot;ISSN&quot;:&quot;17264189&quot;,&quot;issued&quot;:{&quot;date-parts&quot;:[[2019,2,12]]},&quot;page&quot;:&quot;769-784&quot;,&quot;abstract&quot;:&quot;At the global scale, inland waters are a significant source of atmospheric carbon (C), particularly in the tropics. The active pipe concept predicts that C emissions from streams, lakes and rivers are largely fuelled by terrestrial ecosystems. The traditionally recognized C transfer mechanisms from terrestrial to aquatic systems are surface runoff and groundwater drainage. We present here a series of arguments that support the idea that land flooding is an additional significant process that fuels inland waters with C at the global scale. Whether the majority of &lt;span classCombining double low line\&quot;inline-formula\&quot;&gt;CO2&lt;/span&gt; emitted by rivers comes from floodable land (approximately 10&amp;thinsp;% of the continents) or from well-drained land is a fundamental question that impacts our capacity to predict how these C fluxes might change in the future. Using classical concepts in ecology, we propose, as a necessary step forward, an update of the active pipe concept that differentiates floodable land from drained land. Contrarily to well-drained land, many wetlands (in particular riparian and littoral wetlands) combine strong hydrological connectivity with inland waters, high productivity assimilating &lt;span classCombining double low line\&quot;inline-formula\&quot;&gt;CO2&lt;/span&gt; from the atmosphere, direct transfer of litter and exudation products to water and waterlogged soils, a generally dominant allocation of ecosystem respiration (ER) below the water surface and a slow gas-exchange rate at the water-Air interface. These properties force plants to pump atmospheric C to wetland waters and, when hydrology is favourable, to inland waters as organic C and dissolved &lt;span classCombining double low line\&quot;inline-formula\&quot;&gt;CO2&lt;/span&gt;. This wetland &lt;span classCombining double low line\&quot;inline-formula\&quot;&gt;CO2&lt;/span&gt; pump may contribute disproportionately to &lt;span classCombining double low line\&quot;inline-formula\&quot;&gt;CO2&lt;/span&gt; emissions from inland waters, particularly in the tropics where 80&amp;thinsp;% of the global &lt;span classCombining double low line\&quot;inline-formula\&quot;&gt;CO2&lt;/span&gt; emissions to the atmosphere occur. In future studies, more care must be taken in the way that vertical and horizontal C fluxes are conceptualized along watersheds, and 2-D models that adequately account for the hydrological export of all C species are necessary. In flooded ecosystems, significant effort should be dedicated to quantifying the components of primary production and respiration by the submerged and emerged part of the ecosystem community and to using these metabolic rates in coupled hydrological-biogeochemical models. The construction of a global typology of wetlands that includes productivity, gas fluxes and hydrological connectivity with inland waters also appears necessary to adequately integrate continental C fluxes at the global scale.&quot;,&quot;publisher&quot;:&quot;Copernicus GmbH&quot;,&quot;issue&quot;:&quot;3&quot;,&quot;volume&quot;:&quot;16&quot;,&quot;container-title-short&quot;:&quot;&quot;},&quot;isTemporary&quot;:false}]},{&quot;citationID&quot;:&quot;MENDELEY_CITATION_aa65bc9c-32c6-4577-8553-5984fd2ee29d&quot;,&quot;properties&quot;:{&quot;noteIndex&quot;:0},&quot;isEdited&quot;:false,&quot;manualOverride&quot;:{&quot;isManuallyOverridden&quot;:false,&quot;citeprocText&quot;:&quot;(Casson et al., 2019; Solano et al., 2024; Zarnetske et al., 2018)&quot;,&quot;manualOverrideText&quot;:&quot;&quot;},&quot;citationTag&quot;:&quot;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&quot;,&quot;citationItems&quot;:[{&quot;id&quot;:&quot;dec0c268-7b5c-3161-a02b-a7f664926ab6&quot;,&quot;itemData&quot;:{&quot;type&quot;:&quot;article-journal&quot;,&quot;id&quot;:&quot;dec0c268-7b5c-3161-a02b-a7f664926ab6&quot;,&quot;title&quot;:&quot;Seasonal Wetlands Make a Relatively Limited Contribution to the Dissolved Carbon Pool of a Lowland Headwater Tropical Stream&quot;,&quot;author&quot;:[{&quot;family&quot;:&quot;Solano&quot;,&quot;given&quot;:&quot;Vanessa&quot;,&quot;parse-names&quot;:false,&quot;dropping-particle&quot;:&quot;&quot;,&quot;non-dropping-particle&quot;:&quot;&quot;},{&quot;family&quot;:&quot;Duvert&quot;,&quot;given&quot;:&quot;Clément&quot;,&quot;parse-names&quot;:false,&quot;dropping-particle&quot;:&quot;&quot;,&quot;non-dropping-particle&quot;:&quot;&quot;},{&quot;family&quot;:&quot;Hutley&quot;,&quot;given&quot;:&quot;Lindsay B.&quot;,&quot;parse-names&quot;:false,&quot;dropping-particle&quot;:&quot;&quot;,&quot;non-dropping-particle&quot;:&quot;&quot;},{&quot;family&quot;:&quot;Cendón&quot;,&quot;given&quot;:&quot;Dioni I.&quot;,&quot;parse-names&quot;:false,&quot;dropping-particle&quot;:&quot;&quot;,&quot;non-dropping-particle&quot;:&quot;&quot;},{&quot;family&quot;:&quot;Maher&quot;,&quot;given&quot;:&quot;Damien T.&quot;,&quot;parse-names&quot;:false,&quot;dropping-particle&quot;:&quot;&quot;,&quot;non-dropping-particle&quot;:&quot;&quot;},{&quot;family&quot;:&quot;Birkel&quot;,&quot;given&quot;:&quot;Christian&quot;,&quot;parse-names&quot;:false,&quot;dropping-particle&quot;:&quot;&quot;,&quot;non-dropping-particle&quot;:&quot;&quot;}],&quot;container-title&quot;:&quot;Journal of Geophysical Research: Biogeosciences&quot;,&quot;DOI&quot;:&quot;10.1029/2023JG007556&quot;,&quot;ISSN&quot;:&quot;21698961&quot;,&quot;issued&quot;:{&quot;date-parts&quot;:[[2024,2,1]]},&quot;abstract&quot;:&quot;Wetlands process large amounts of carbon (C) that can be exported laterally to streams and rivers. However, our understanding of wetland inputs to streams remains unclear, particularly in tropical systems. Here we estimated the contribution of seasonal wetlands to the C pool of a lowland headwater stream in the Australian tropics. We measured dissolved organic and inorganic C (DOC and DIC) and dissolved gases (carbon dioxide—CO2, methane—CH4) during the wet season along the mainstem and in wetland drains connected to the stream. We also recorded hourly measurements of dissolved CO2 along a ‘stream–wetland drain–stream’ continuum, and used a hydrological model combined with a simple mass balance approach to assess the water, DIC and DOC sources to the stream. Seasonal wetlands contributed ∼15% and ∼16% of the DOC and DIC loads during our synoptic sampling, slightly higher than the percent area (∼9%) they occupy in the catchment. The riparian forest (75% of the DOC load) and groundwater inflows (58% of the DIC load) were identified as the main sources of stream DOC and DIC. Seasonal wetlands also contributed marginally to stream CO2 and CH4. Importantly, the rates of stream CO2 emission (1.86 g C s−1) and DOC mineralization (0.33 g C s−1) were much lower than the downstream export of DIC (6.39 g C s−1) and DOC (2.66 g g C s−1). This work highlights the need for further research on the role of riparian corridors as producers and conduits of terrestrial C to tropical streams.&quot;,&quot;publisher&quot;:&quot;John Wiley and Sons Inc&quot;,&quot;issue&quot;:&quot;2&quot;,&quot;volume&quot;:&quot;129&quot;,&quot;container-title-short&quot;:&quot;J Geophys Res Biogeosci&quot;},&quot;isTemporary&quot;:false},{&quot;id&quot;:&quot;b34ce88c-a6cc-3409-a7f6-a4e31ffc1c33&quot;,&quot;itemData&quot;:{&quot;type&quot;:&quot;article-journal&quot;,&quot;id&quot;:&quot;b34ce88c-a6cc-3409-a7f6-a4e31ffc1c33&quot;,&quot;title&quot;:&quot;The role of wetland coverage within the near-stream zone in predicting of seasonal stream export chemistry from forested headwater catchments&quot;,&quot;author&quot;:[{&quot;family&quot;:&quot;Casson&quot;,&quot;given&quot;:&quot;Nora J.&quot;,&quot;parse-names&quot;:false,&quot;dropping-particle&quot;:&quot;&quot;,&quot;non-dropping-particle&quot;:&quot;&quot;},{&quot;family&quot;:&quot;Eimers&quot;,&quot;given&quot;:&quot;M. Catherine&quot;,&quot;parse-names&quot;:false,&quot;dropping-particle&quot;:&quot;&quot;,&quot;non-dropping-particle&quot;:&quot;&quot;},{&quot;family&quot;:&quot;Watmough&quot;,&quot;given&quot;:&quot;Shaun A.&quot;,&quot;parse-names&quot;:false,&quot;dropping-particle&quot;:&quot;&quot;,&quot;non-dropping-particle&quot;:&quot;&quot;},{&quot;family&quot;:&quot;Richardson&quot;,&quot;given&quot;:&quot;Murray C.&quot;,&quot;parse-names&quot;:false,&quot;dropping-particle&quot;:&quot;&quot;,&quot;non-dropping-particle&quot;:&quot;&quot;}],&quot;container-title&quot;:&quot;Hydrological Processes&quot;,&quot;DOI&quot;:&quot;10.1002/hyp.13413&quot;,&quot;ISSN&quot;:&quot;10991085&quot;,&quot;issued&quot;:{&quot;date-parts&quot;:[[2019,5,15]]},&quot;page&quot;:&quot;1465-1475&quot;,&quot;abstract&quot;:&quot;Stream chemistry is often used to infer catchment-scale biogeochemical processes. However, biogeochemical cycling in the near-stream zone or hydrologically connected areas may exert a stronger influence on stream chemistry compared with cycling processes occurring in more distal parts of the catchment, particularly in dry seasons and in dry years. In this study, we tested the hypotheses that near-stream wetland proportion is a better predictor of seasonal (winter, spring, summer, and fall) stream chemistry compared with whole-catchment averages and that these relationships are stronger in dryer periods with lower hydrologic connectivity. We evaluated relationships between catchment wetland proportion and 16-year average seasonal flow-weighted concentrations of both biogeochemically active nutrients, dissolved organic carbon (DOC), nitrate (NO3-N), total phosphorus (TP), as well as weathering products, calcium (Ca), magnesium (Mg), at ten headwater (&lt;200 ha) forested catchments in south-central Ontario, Canada. Wetland proportion across the entire catchment was the best predictor of DOC and TP in all seasons and years, whereas predictions of NO3-N concentrations improved when only the proportion of wetland within the near-stream zone was considered. This was particularly the case during dry years and dry seasons such as summer. In contrast, Ca and Mg showed no relationship with catchment wetland proportion at any scale or in any season. In forested headwater catchments, variable hydrologic connectivity of source areas to streams alters the role of the near-stream zone environment, particularly during dry periods. The results also suggest that extent of riparian zone control may vary under changing patterns of hydrological connectivity. Predictions of biogeochemically active nutrients, particularly NO3-N, can be improved by including near-stream zone catchment morphology in landscape models.&quot;,&quot;publisher&quot;:&quot;John Wiley and Sons Ltd&quot;,&quot;issue&quot;:&quot;10&quot;,&quot;volume&quot;:&quot;33&quot;,&quot;container-title-short&quot;:&quot;Hydrol Process&quot;},&quot;isTemporary&quot;:false},{&quot;id&quot;:&quot;54a71848-4136-3f7d-80ab-45faee4602e3&quot;,&quot;itemData&quot;:{&quot;type&quot;:&quot;article-journal&quot;,&quot;id&quot;:&quot;54a71848-4136-3f7d-80ab-45faee4602e3&quot;,&quot;title&quot;:&quot;Generality of Hydrologic Transport Limitation of Watershed Organic Carbon Flux Across Ecoregions of the United States&quot;,&quot;author&quot;:[{&quot;family&quot;:&quot;Zarnetske&quot;,&quot;given&quot;:&quot;Jay P.&quot;,&quot;parse-names&quot;:false,&quot;dropping-particle&quot;:&quot;&quot;,&quot;non-dropping-particle&quot;:&quot;&quot;},{&quot;family&quot;:&quot;Bouda&quot;,&quot;given&quot;:&quot;Martin&quot;,&quot;parse-names&quot;:false,&quot;dropping-particle&quot;:&quot;&quot;,&quot;non-dropping-particle&quot;:&quot;&quot;},{&quot;family&quot;:&quot;Abbott&quot;,&quot;given&quot;:&quot;Benjamin W.&quot;,&quot;parse-names&quot;:false,&quot;dropping-particle&quot;:&quot;&quot;,&quot;non-dropping-particle&quot;:&quot;&quot;},{&quot;family&quot;:&quot;Saiers&quot;,&quot;given&quot;:&quot;James&quot;,&quot;parse-names&quot;:false,&quot;dropping-particle&quot;:&quot;&quot;,&quot;non-dropping-particle&quot;:&quot;&quot;},{&quot;family&quot;:&quot;Raymond&quot;,&quot;given&quot;:&quot;Peter A.&quot;,&quot;parse-names&quot;:false,&quot;dropping-particle&quot;:&quot;&quot;,&quot;non-dropping-particle&quot;:&quot;&quot;}],&quot;container-title&quot;:&quot;Geophysical Research Letters&quot;,&quot;DOI&quot;:&quot;10.1029/2018GL080005&quot;,&quot;ISSN&quot;:&quot;19448007&quot;,&quot;issued&quot;:{&quot;date-parts&quot;:[[2018,11,16]]},&quot;page&quot;:&quot;11,702-11,711&quot;,&quot;abstract&quot;:&quot;Although the flux of dissolved organic carbon (DOC) through freshwaters is nearly equivalent to the net carbon uptake of all terrestrial ecosystems, uncertainty remains about how source processes (carbon production and location) and transport processes (hydrologic connectivity and routing) interact to determine DOC flux across flow conditions and ecoregions. This limits our ability to predict the fluvial carbon flux responses to changes in climate and land use. We used DOC concentration and discharge patterns with ensemble modeling techniques to quantify DOC flux behavior for 1,006 U.S. watersheds spanning diverse climate and land cover conditions. We found that DOC flux was transport-limited (concentration increased with discharge) in 80% of watersheds and that this flux behavior spanned ecoregions and watershed sizes. The generality of transport limitation demonstrates how coupling discharge models with widely available watershed properties could allow DOC flux to be efficiently integrated into landscape and Earth system models.&quot;,&quot;publisher&quot;:&quot;Blackwell Publishing Ltd&quot;,&quot;issue&quot;:&quot;21&quot;,&quot;volume&quot;:&quot;45&quot;,&quot;container-title-short&quot;:&quot;Geophys Res Lett&quot;},&quot;isTemporary&quot;:false}]},{&quot;citationID&quot;:&quot;MENDELEY_CITATION_6804e9e5-d78d-46db-8d51-bc22276eb075&quot;,&quot;properties&quot;:{&quot;noteIndex&quot;:0},&quot;isEdited&quot;:false,&quot;manualOverride&quot;:{&quot;isManuallyOverridden&quot;:false,&quot;citeprocText&quot;:&quot;(Evenson et al., 2018; Leibowitz et al., 2018b; Zarnetske et al., 2018)&quot;,&quot;manualOverrideText&quot;:&quot;&quot;},&quot;citationTag&quot;:&quot;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&quot;,&quot;citationItems&quot;:[{&quot;id&quot;:&quot;de05d21b-a3ce-36a1-b6da-e3bbede7d322&quot;,&quot;itemData&quot;:{&quot;type&quot;:&quot;article-journal&quot;,&quot;id&quot;:&quot;de05d21b-a3ce-36a1-b6da-e3bbede7d322&quot;,&quot;title&quot;:&quot;Depressional wetlands affect watershed hydrological, biogeochemical, and ecological functions&quot;,&quot;author&quot;:[{&quot;family&quot;:&quot;Evenson&quot;,&quot;given&quot;:&quot;Grey R.&quot;,&quot;parse-names&quot;:false,&quot;dropping-particle&quot;:&quot;&quot;,&quot;non-dropping-particle&quot;:&quot;&quot;},{&quot;family&quot;:&quot;Golden&quot;,&quot;given&quot;:&quot;Heather E.&quot;,&quot;parse-names&quot;:false,&quot;dropping-particle&quot;:&quot;&quot;,&quot;non-dropping-particle&quot;:&quot;&quot;},{&quot;family&quot;:&quot;Lane&quot;,&quot;given&quot;:&quot;Charles R.&quot;,&quot;parse-names&quot;:false,&quot;dropping-particle&quot;:&quot;&quot;,&quot;non-dropping-particle&quot;:&quot;&quot;},{&quot;family&quot;:&quot;McLaughlin&quot;,&quot;given&quot;:&quot;Daniel L.&quot;,&quot;parse-names&quot;:false,&quot;dropping-particle&quot;:&quot;&quot;,&quot;non-dropping-particle&quot;:&quot;&quot;},{&quot;family&quot;:&quot;D'Amico&quot;,&quot;given&quot;:&quot;Ellen&quot;,&quot;parse-names&quot;:false,&quot;dropping-particle&quot;:&quot;&quot;,&quot;non-dropping-particle&quot;:&quot;&quot;}],&quot;container-title&quot;:&quot;Ecological Applications&quot;,&quot;DOI&quot;:&quot;10.1002/eap.1701&quot;,&quot;ISSN&quot;:&quot;19395582&quot;,&quot;PMID&quot;:&quot;29437239&quot;,&quot;issued&quot;:{&quot;date-parts&quot;:[[2018,6,1]]},&quot;page&quot;:&quot;953-966&quot;,&quot;abstract&quot;:&quot;Depressional wetlands of the extensive U.S. and Canadian Prairie Pothole Region afford numerous ecosystem processes that maintain healthy watershed functioning. However, these wetlands have been lost at a prodigious rate over past decades due to drainage for development, climate effects, and other causes. Options for management entities to protect the existing wetlands, and their functions, may focus on conserving wetlands based on spatial location vis-à-vis a floodplain or on size limitations (e.g., permitting smaller wetlands to be destroyed but not larger wetlands). Yet the effects of such management practices and the concomitant loss of depressional wetlands on watershed-scale hydrological, biogeochemical, and ecological functions are largely unknown. Using a hydrological model, we analyzed how different loss scenarios by wetland size and proximal location to the stream network affected watershed storage (i.e., inundation patterns and residence times), connectivity (i.e., streamflow contributing areas), and export (i.e., streamflow) in a large watershed in the Prairie Pothole Region of North Dakota, USA. Depressional wetlands store consequential amounts of precipitation and snowmelt. The loss of smaller depressional wetlands (&lt;3.0 ha) substantially decreased landscape-scale inundation heterogeneity, total inundated area, and hydrological residence times. Larger wetlands act as hydrologic “gatekeepers,” preventing surface runoff from reaching the stream network, and their modeled loss had a greater effect on streamflow due to changes in watershed connectivity and storage characteristics of larger wetlands. The wetland management scenario based on stream proximity (i.e., protecting wetlands 30 m and ~450 m from the stream) alone resulted in considerable landscape heterogeneity loss and decreased inundated area and residence times. With more snowmelt and precipitation available for runoff with wetland losses, contributing area increased across all loss scenarios. We additionally found that depressional wetlands attenuated peak flows; the probability of increased downstream flooding from wetland loss was also consistent across all loss scenarios. It is evident from this study that optimizing wetland management for one end goal (e.g., protection of large depressional wetlands for flood attenuation) over another (e.g., protecting of small depressional wetlands for biodiversity) may come at a cost for overall watershed hydrological, biogeochemical, and ecological resilience, functioning, and integrity.&quot;,&quot;publisher&quot;:&quot;Ecological Society of America&quot;,&quot;issue&quot;:&quot;4&quot;,&quot;volume&quot;:&quot;28&quot;,&quot;container-title-short&quot;:&quot;&quot;},&quot;isTemporary&quot;:false},{&quot;id&quot;:&quot;54a71848-4136-3f7d-80ab-45faee4602e3&quot;,&quot;itemData&quot;:{&quot;type&quot;:&quot;article-journal&quot;,&quot;id&quot;:&quot;54a71848-4136-3f7d-80ab-45faee4602e3&quot;,&quot;title&quot;:&quot;Generality of Hydrologic Transport Limitation of Watershed Organic Carbon Flux Across Ecoregions of the United States&quot;,&quot;author&quot;:[{&quot;family&quot;:&quot;Zarnetske&quot;,&quot;given&quot;:&quot;Jay P.&quot;,&quot;parse-names&quot;:false,&quot;dropping-particle&quot;:&quot;&quot;,&quot;non-dropping-particle&quot;:&quot;&quot;},{&quot;family&quot;:&quot;Bouda&quot;,&quot;given&quot;:&quot;Martin&quot;,&quot;parse-names&quot;:false,&quot;dropping-particle&quot;:&quot;&quot;,&quot;non-dropping-particle&quot;:&quot;&quot;},{&quot;family&quot;:&quot;Abbott&quot;,&quot;given&quot;:&quot;Benjamin W.&quot;,&quot;parse-names&quot;:false,&quot;dropping-particle&quot;:&quot;&quot;,&quot;non-dropping-particle&quot;:&quot;&quot;},{&quot;family&quot;:&quot;Saiers&quot;,&quot;given&quot;:&quot;James&quot;,&quot;parse-names&quot;:false,&quot;dropping-particle&quot;:&quot;&quot;,&quot;non-dropping-particle&quot;:&quot;&quot;},{&quot;family&quot;:&quot;Raymond&quot;,&quot;given&quot;:&quot;Peter A.&quot;,&quot;parse-names&quot;:false,&quot;dropping-particle&quot;:&quot;&quot;,&quot;non-dropping-particle&quot;:&quot;&quot;}],&quot;container-title&quot;:&quot;Geophysical Research Letters&quot;,&quot;DOI&quot;:&quot;10.1029/2018GL080005&quot;,&quot;ISSN&quot;:&quot;19448007&quot;,&quot;issued&quot;:{&quot;date-parts&quot;:[[2018,11,16]]},&quot;page&quot;:&quot;11,702-11,711&quot;,&quot;abstract&quot;:&quot;Although the flux of dissolved organic carbon (DOC) through freshwaters is nearly equivalent to the net carbon uptake of all terrestrial ecosystems, uncertainty remains about how source processes (carbon production and location) and transport processes (hydrologic connectivity and routing) interact to determine DOC flux across flow conditions and ecoregions. This limits our ability to predict the fluvial carbon flux responses to changes in climate and land use. We used DOC concentration and discharge patterns with ensemble modeling techniques to quantify DOC flux behavior for 1,006 U.S. watersheds spanning diverse climate and land cover conditions. We found that DOC flux was transport-limited (concentration increased with discharge) in 80% of watersheds and that this flux behavior spanned ecoregions and watershed sizes. The generality of transport limitation demonstrates how coupling discharge models with widely available watershed properties could allow DOC flux to be efficiently integrated into landscape and Earth system models.&quot;,&quot;publisher&quot;:&quot;Blackwell Publishing Ltd&quot;,&quot;issue&quot;:&quot;21&quot;,&quot;volume&quot;:&quot;45&quot;,&quot;container-title-short&quot;:&quot;Geophys Res Lett&quot;},&quot;isTemporary&quot;:false},{&quot;id&quot;:&quot;84128b88-bd97-319f-8937-6863c10dfded&quot;,&quot;itemData&quot;:{&quot;type&quot;:&quot;article-journal&quot;,&quot;id&quot;:&quot;84128b88-bd97-319f-8937-6863c10dfded&quot;,&quot;title&quot;:&quot;Connectivity of Streams and Wetlands to Downstream Waters: An Integrated Systems Framework&quot;,&quot;author&quot;:[{&quot;family&quot;:&quot;Leibowitz&quot;,&quot;given&quot;:&quot;Scott G.&quot;,&quot;parse-names&quot;:false,&quot;dropping-particle&quot;:&quot;&quot;,&quot;non-dropping-particle&quot;:&quot;&quot;},{&quot;family&quot;:&quot;Wigington&quot;,&quot;given&quot;:&quot;Parker J.&quot;,&quot;parse-names&quot;:false,&quot;dropping-particle&quot;:&quot;&quot;,&quot;non-dropping-particle&quot;:&quot;&quot;},{&quot;family&quot;:&quot;Schofield&quot;,&quot;given&quot;:&quot;Kate A.&quot;,&quot;parse-names&quot;:false,&quot;dropping-particle&quot;:&quot;&quot;,&quot;non-dropping-particle&quot;:&quot;&quot;},{&quot;family&quot;:&quot;Alexander&quot;,&quot;given&quot;:&quot;Laurie C.&quot;,&quot;parse-names&quot;:false,&quot;dropping-particle&quot;:&quot;&quot;,&quot;non-dropping-particle&quot;:&quot;&quot;},{&quot;family&quot;:&quot;Vanderhoof&quot;,&quot;given&quot;:&quot;Melanie K.&quot;,&quot;parse-names&quot;:false,&quot;dropping-particle&quot;:&quot;&quot;,&quot;non-dropping-particle&quot;:&quot;&quot;},{&quot;family&quot;:&quot;Golden&quot;,&quot;given&quot;:&quot;Heather E.&quot;,&quot;parse-names&quot;:false,&quot;dropping-particle&quot;:&quot;&quot;,&quot;non-dropping-particle&quot;:&quot;&quot;}],&quot;container-title&quot;:&quot;Journal of the American Water Resources Association&quot;,&quot;DOI&quot;:&quot;10.1111/1752-1688.12631&quot;,&quot;ISSN&quot;:&quot;17521688&quot;,&quot;issued&quot;:{&quot;date-parts&quot;:[[2018,4,1]]},&quot;page&quot;:&quot;298-322&quot;,&quot;abstract&quot;:&quot;Interest in connectivity has increased in the aquatic sciences, partly because of its relevance to the Clean Water Act. This paper has two objectives: (1) provide a framework to understand hydrological, chemical, and biological connectivity, focusing on how headwater streams and wetlands connect to and contribute to rivers; and (2) briefly review methods to quantify hydrological and chemical connectivity. Streams and wetlands affect river structure and function by altering material and biological fluxes to the river; this depends on two factors: (1) functions within streams and wetlands that affect material fluxes; and (2) connectivity (or isolation) from streams and wetlands to rivers that allows (or prevents) material transport between systems. Connectivity can be described in terms of frequency, magnitude, duration, timing, and rate of change. It results from physical characteristics of a system, e.g., climate, soils, geology, topography, and the spatial distribution of aquatic components. Biological connectivity is also affected by traits and behavior of the biota. Connectivity can be altered by human impacts, often in complex ways. Because of variability in these factors, connectivity is not constant but varies over time and space. Connectivity can be quantified with field-based methods, modeling, and remote sensing. Further studies using these methods are needed to classify and quantify connectivity of aquatic ecosystems and to understand how impacts affect connectivity.&quot;,&quot;publisher&quot;:&quot;Blackwell Publishing Inc.&quot;,&quot;issue&quot;:&quot;2&quot;,&quot;volume&quot;:&quot;54&quot;,&quot;container-title-short&quot;:&quot;J Am Water Resour Assoc&quot;},&quot;isTemporary&quot;:false}]},{&quot;citationID&quot;:&quot;MENDELEY_CITATION_69b5fc1b-c4b2-487e-8154-47ec2d85650e&quot;,&quot;properties&quot;:{&quot;noteIndex&quot;:0},&quot;isEdited&quot;:false,&quot;manualOverride&quot;:{&quot;isManuallyOverridden&quot;:false,&quot;citeprocText&quot;:&quot;(Evenson et al., 2018; McLaughlin et al., 2014)&quot;,&quot;manualOverrideText&quot;:&quot;&quot;},&quot;citationTag&quot;:&quot;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&quot;,&quot;citationItems&quot;:[{&quot;id&quot;:&quot;fe3946bf-742b-3c78-a561-d493b326d2e9&quot;,&quot;itemData&quot;:{&quot;type&quot;:&quot;article-journal&quot;,&quot;id&quot;:&quot;fe3946bf-742b-3c78-a561-d493b326d2e9&quot;,&quot;title&quot;:&quot;A significant nexus: Geographically isolated wetlands influence landscape hydrology&quot;,&quot;author&quot;:[{&quot;family&quot;:&quot;McLaughlin&quot;,&quot;given&quot;:&quot;Daniel L.&quot;,&quot;parse-names&quot;:false,&quot;dropping-particle&quot;:&quot;&quot;,&quot;non-dropping-particle&quot;:&quot;&quot;},{&quot;family&quot;:&quot;Kaplan&quot;,&quot;given&quot;:&quot;David A.&quot;,&quot;parse-names&quot;:false,&quot;dropping-particle&quot;:&quot;&quot;,&quot;non-dropping-particle&quot;:&quot;&quot;},{&quot;family&quot;:&quot;Cohen&quot;,&quot;given&quot;:&quot;Matthew J.&quot;,&quot;parse-names&quot;:false,&quot;dropping-particle&quot;:&quot;&quot;,&quot;non-dropping-particle&quot;:&quot;&quot;}],&quot;container-title&quot;:&quot;Water Resources Research&quot;,&quot;DOI&quot;:&quot;10.1002/2013WR015002&quot;,&quot;ISSN&quot;:&quot;19447973&quot;,&quot;issued&quot;:{&quot;date-parts&quot;:[[2014]]},&quot;page&quot;:&quot;7153-7166&quot;,&quot;abstract&quot;:&quot;Recent U.S. Supreme Court rulings have limited federal protections for geographically isolated wetlands (GIWs) except where a \&quot;significant nexus\&quot; to a navigable water body is demonstrated. Geographic isolation does not imply GIWs are hydrologically disconnected; indeed, wetland-groundwater interactions may yield important controls on regional hydrology. Differences in specific yield (Sy) between uplands and inundated GIWs drive differences in water level responses to precipitation and evapotranspiration, leading to frequent reversals in hydraulic gradients that cause GIWs to act as both groundwater sinks and sources. These reversals are predicted to buffer surficial aquifer dynamics and thus base flow delivery, a process we refer to as landscape hydrologic capacitance. To test this hypothesis, we connected models of soil moisture, upland water table, and wetland stage to simulate hydrology of a low-relief landscape with GIWs, and explored the influences of total wetland area, individual wetland size, climate, and soil texture on water table and base flow variation. Increasing total wetland area and decreasing individual wetland size substantially decreased water table and base flow variation (e.g., reducing base flow standard deviation by as much as 50%). GIWs also decreased the frequency of extremely high and low water tables and base flow deliveries. For the same total wetland area, landscapes with fewer (i.e., larger) wetlands exhibited markedly lower hydrologic capacitance than those with more (i.e., smaller) wetlands, highlighting the importance of small GIWs to regional hydrology. Our results suggest that GIWs buffer dynamics of the surficial aquifer and stream base flow, providing an indirect but significant nexus to the regional hydrologic system.&quot;,&quot;publisher&quot;:&quot;Blackwell Publishing Ltd&quot;,&quot;issue&quot;:&quot;9&quot;,&quot;volume&quot;:&quot;50&quot;,&quot;container-title-short&quot;:&quot;Water Resour Res&quot;},&quot;isTemporary&quot;:false},{&quot;id&quot;:&quot;de05d21b-a3ce-36a1-b6da-e3bbede7d322&quot;,&quot;itemData&quot;:{&quot;type&quot;:&quot;article-journal&quot;,&quot;id&quot;:&quot;de05d21b-a3ce-36a1-b6da-e3bbede7d322&quot;,&quot;title&quot;:&quot;Depressional wetlands affect watershed hydrological, biogeochemical, and ecological functions&quot;,&quot;author&quot;:[{&quot;family&quot;:&quot;Evenson&quot;,&quot;given&quot;:&quot;Grey R.&quot;,&quot;parse-names&quot;:false,&quot;dropping-particle&quot;:&quot;&quot;,&quot;non-dropping-particle&quot;:&quot;&quot;},{&quot;family&quot;:&quot;Golden&quot;,&quot;given&quot;:&quot;Heather E.&quot;,&quot;parse-names&quot;:false,&quot;dropping-particle&quot;:&quot;&quot;,&quot;non-dropping-particle&quot;:&quot;&quot;},{&quot;family&quot;:&quot;Lane&quot;,&quot;given&quot;:&quot;Charles R.&quot;,&quot;parse-names&quot;:false,&quot;dropping-particle&quot;:&quot;&quot;,&quot;non-dropping-particle&quot;:&quot;&quot;},{&quot;family&quot;:&quot;McLaughlin&quot;,&quot;given&quot;:&quot;Daniel L.&quot;,&quot;parse-names&quot;:false,&quot;dropping-particle&quot;:&quot;&quot;,&quot;non-dropping-particle&quot;:&quot;&quot;},{&quot;family&quot;:&quot;D'Amico&quot;,&quot;given&quot;:&quot;Ellen&quot;,&quot;parse-names&quot;:false,&quot;dropping-particle&quot;:&quot;&quot;,&quot;non-dropping-particle&quot;:&quot;&quot;}],&quot;container-title&quot;:&quot;Ecological Applications&quot;,&quot;DOI&quot;:&quot;10.1002/eap.1701&quot;,&quot;ISSN&quot;:&quot;19395582&quot;,&quot;PMID&quot;:&quot;29437239&quot;,&quot;issued&quot;:{&quot;date-parts&quot;:[[2018,6,1]]},&quot;page&quot;:&quot;953-966&quot;,&quot;abstract&quot;:&quot;Depressional wetlands of the extensive U.S. and Canadian Prairie Pothole Region afford numerous ecosystem processes that maintain healthy watershed functioning. However, these wetlands have been lost at a prodigious rate over past decades due to drainage for development, climate effects, and other causes. Options for management entities to protect the existing wetlands, and their functions, may focus on conserving wetlands based on spatial location vis-à-vis a floodplain or on size limitations (e.g., permitting smaller wetlands to be destroyed but not larger wetlands). Yet the effects of such management practices and the concomitant loss of depressional wetlands on watershed-scale hydrological, biogeochemical, and ecological functions are largely unknown. Using a hydrological model, we analyzed how different loss scenarios by wetland size and proximal location to the stream network affected watershed storage (i.e., inundation patterns and residence times), connectivity (i.e., streamflow contributing areas), and export (i.e., streamflow) in a large watershed in the Prairie Pothole Region of North Dakota, USA. Depressional wetlands store consequential amounts of precipitation and snowmelt. The loss of smaller depressional wetlands (&lt;3.0 ha) substantially decreased landscape-scale inundation heterogeneity, total inundated area, and hydrological residence times. Larger wetlands act as hydrologic “gatekeepers,” preventing surface runoff from reaching the stream network, and their modeled loss had a greater effect on streamflow due to changes in watershed connectivity and storage characteristics of larger wetlands. The wetland management scenario based on stream proximity (i.e., protecting wetlands 30 m and ~450 m from the stream) alone resulted in considerable landscape heterogeneity loss and decreased inundated area and residence times. With more snowmelt and precipitation available for runoff with wetland losses, contributing area increased across all loss scenarios. We additionally found that depressional wetlands attenuated peak flows; the probability of increased downstream flooding from wetland loss was also consistent across all loss scenarios. It is evident from this study that optimizing wetland management for one end goal (e.g., protection of large depressional wetlands for flood attenuation) over another (e.g., protecting of small depressional wetlands for biodiversity) may come at a cost for overall watershed hydrological, biogeochemical, and ecological resilience, functioning, and integrity.&quot;,&quot;publisher&quot;:&quot;Ecological Society of America&quot;,&quot;issue&quot;:&quot;4&quot;,&quot;volume&quot;:&quot;28&quot;,&quot;container-title-short&quot;:&quot;&quot;},&quot;isTemporary&quot;:false}]},{&quot;citationID&quot;:&quot;MENDELEY_CITATION_aaf58760-bc73-4407-b843-f4d8cffb240f&quot;,&quot;properties&quot;:{&quot;noteIndex&quot;:0},&quot;isEdited&quot;:false,&quot;manualOverride&quot;:{&quot;isManuallyOverridden&quot;:false,&quot;citeprocText&quot;:&quot;(McLaughlin et al., 2014)&quot;,&quot;manualOverrideText&quot;:&quot;&quot;},&quot;citationTag&quot;:&quot;MENDELEY_CITATION_v3_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&quot;,&quot;citationItems&quot;:[{&quot;id&quot;:&quot;fe3946bf-742b-3c78-a561-d493b326d2e9&quot;,&quot;itemData&quot;:{&quot;type&quot;:&quot;article-journal&quot;,&quot;id&quot;:&quot;fe3946bf-742b-3c78-a561-d493b326d2e9&quot;,&quot;title&quot;:&quot;A significant nexus: Geographically isolated wetlands influence landscape hydrology&quot;,&quot;author&quot;:[{&quot;family&quot;:&quot;McLaughlin&quot;,&quot;given&quot;:&quot;Daniel L.&quot;,&quot;parse-names&quot;:false,&quot;dropping-particle&quot;:&quot;&quot;,&quot;non-dropping-particle&quot;:&quot;&quot;},{&quot;family&quot;:&quot;Kaplan&quot;,&quot;given&quot;:&quot;David A.&quot;,&quot;parse-names&quot;:false,&quot;dropping-particle&quot;:&quot;&quot;,&quot;non-dropping-particle&quot;:&quot;&quot;},{&quot;family&quot;:&quot;Cohen&quot;,&quot;given&quot;:&quot;Matthew J.&quot;,&quot;parse-names&quot;:false,&quot;dropping-particle&quot;:&quot;&quot;,&quot;non-dropping-particle&quot;:&quot;&quot;}],&quot;container-title&quot;:&quot;Water Resources Research&quot;,&quot;DOI&quot;:&quot;10.1002/2013WR015002&quot;,&quot;ISSN&quot;:&quot;19447973&quot;,&quot;issued&quot;:{&quot;date-parts&quot;:[[2014]]},&quot;page&quot;:&quot;7153-7166&quot;,&quot;abstract&quot;:&quot;Recent U.S. Supreme Court rulings have limited federal protections for geographically isolated wetlands (GIWs) except where a \&quot;significant nexus\&quot; to a navigable water body is demonstrated. Geographic isolation does not imply GIWs are hydrologically disconnected; indeed, wetland-groundwater interactions may yield important controls on regional hydrology. Differences in specific yield (Sy) between uplands and inundated GIWs drive differences in water level responses to precipitation and evapotranspiration, leading to frequent reversals in hydraulic gradients that cause GIWs to act as both groundwater sinks and sources. These reversals are predicted to buffer surficial aquifer dynamics and thus base flow delivery, a process we refer to as landscape hydrologic capacitance. To test this hypothesis, we connected models of soil moisture, upland water table, and wetland stage to simulate hydrology of a low-relief landscape with GIWs, and explored the influences of total wetland area, individual wetland size, climate, and soil texture on water table and base flow variation. Increasing total wetland area and decreasing individual wetland size substantially decreased water table and base flow variation (e.g., reducing base flow standard deviation by as much as 50%). GIWs also decreased the frequency of extremely high and low water tables and base flow deliveries. For the same total wetland area, landscapes with fewer (i.e., larger) wetlands exhibited markedly lower hydrologic capacitance than those with more (i.e., smaller) wetlands, highlighting the importance of small GIWs to regional hydrology. Our results suggest that GIWs buffer dynamics of the surficial aquifer and stream base flow, providing an indirect but significant nexus to the regional hydrologic system.&quot;,&quot;publisher&quot;:&quot;Blackwell Publishing Ltd&quot;,&quot;issue&quot;:&quot;9&quot;,&quot;volume&quot;:&quot;50&quot;,&quot;container-title-short&quot;:&quot;Water Resour Res&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DE3F84-57BD-490E-B1F8-E7F03784AB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2826</TotalTime>
  <Pages>34</Pages>
  <Words>8807</Words>
  <Characters>50204</Characters>
  <Application>Microsoft Office Word</Application>
  <DocSecurity>0</DocSecurity>
  <Lines>418</Lines>
  <Paragraphs>117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58894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Howley,Samantha T</dc:creator>
  <cp:keywords/>
  <dc:description/>
  <cp:lastModifiedBy>Howley,Samantha T</cp:lastModifiedBy>
  <cp:revision>14</cp:revision>
  <dcterms:created xsi:type="dcterms:W3CDTF">2024-10-07T19:01:00Z</dcterms:created>
  <dcterms:modified xsi:type="dcterms:W3CDTF">2024-10-13T00:18:00Z</dcterms:modified>
</cp:coreProperties>
</file>